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11A5" w:rsidRDefault="00DE11A5" w:rsidP="00E94466">
      <w:pPr>
        <w:jc w:val="center"/>
        <w:rPr>
          <w:rFonts w:ascii="Calibri Light" w:hAnsi="Calibri Light"/>
          <w:sz w:val="72"/>
          <w:szCs w:val="72"/>
        </w:rPr>
      </w:pPr>
    </w:p>
    <w:p w:rsidR="00E94466" w:rsidRDefault="00E94466" w:rsidP="00E94466">
      <w:pPr>
        <w:jc w:val="center"/>
        <w:rPr>
          <w:rFonts w:ascii="Calibri Light" w:hAnsi="Calibri Light"/>
          <w:sz w:val="72"/>
          <w:szCs w:val="72"/>
        </w:rPr>
      </w:pPr>
      <w:r w:rsidRPr="00E94466">
        <w:rPr>
          <w:rFonts w:ascii="Calibri Light" w:hAnsi="Calibri Light"/>
          <w:noProof/>
          <w:sz w:val="64"/>
          <w:szCs w:val="72"/>
        </w:rPr>
        <w:drawing>
          <wp:anchor distT="0" distB="0" distL="114300" distR="114300" simplePos="0" relativeHeight="251661312" behindDoc="1" locked="0" layoutInCell="1" allowOverlap="1">
            <wp:simplePos x="0" y="0"/>
            <wp:positionH relativeFrom="column">
              <wp:posOffset>2914650</wp:posOffset>
            </wp:positionH>
            <wp:positionV relativeFrom="paragraph">
              <wp:posOffset>980440</wp:posOffset>
            </wp:positionV>
            <wp:extent cx="3700145" cy="2937510"/>
            <wp:effectExtent l="0" t="0" r="0" b="0"/>
            <wp:wrapNone/>
            <wp:docPr id="16" name="Picture 0" descr="ha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mmer.jpg"/>
                    <pic:cNvPicPr/>
                  </pic:nvPicPr>
                  <pic:blipFill>
                    <a:blip r:embed="rId8" cstate="print"/>
                    <a:stretch>
                      <a:fillRect/>
                    </a:stretch>
                  </pic:blipFill>
                  <pic:spPr>
                    <a:xfrm>
                      <a:off x="0" y="0"/>
                      <a:ext cx="3700145" cy="2937510"/>
                    </a:xfrm>
                    <a:prstGeom prst="rect">
                      <a:avLst/>
                    </a:prstGeom>
                  </pic:spPr>
                </pic:pic>
              </a:graphicData>
            </a:graphic>
          </wp:anchor>
        </w:drawing>
      </w:r>
    </w:p>
    <w:p w:rsidR="00474A80" w:rsidRPr="00E94466" w:rsidRDefault="00223C16" w:rsidP="00E94466">
      <w:pPr>
        <w:rPr>
          <w:rFonts w:ascii="Calibri Light" w:hAnsi="Calibri Light"/>
          <w:color w:val="0D0D0D" w:themeColor="text1" w:themeTint="F2"/>
          <w:sz w:val="66"/>
          <w:szCs w:val="72"/>
        </w:rPr>
      </w:pPr>
      <w:r w:rsidRPr="00E94466">
        <w:rPr>
          <w:rFonts w:ascii="Calibri Light" w:hAnsi="Calibri Light"/>
          <w:color w:val="0D0D0D" w:themeColor="text1" w:themeTint="F2"/>
          <w:sz w:val="66"/>
          <w:szCs w:val="72"/>
        </w:rPr>
        <w:t>e-Procurement</w:t>
      </w:r>
    </w:p>
    <w:p w:rsidR="00DE11A5" w:rsidRPr="00E94466" w:rsidRDefault="00223C16" w:rsidP="00223C16">
      <w:pPr>
        <w:spacing w:line="276" w:lineRule="auto"/>
        <w:jc w:val="left"/>
        <w:rPr>
          <w:rFonts w:ascii="Calibri Light" w:hAnsi="Calibri Light"/>
          <w:color w:val="0D0D0D" w:themeColor="text1" w:themeTint="F2"/>
          <w:sz w:val="66"/>
          <w:szCs w:val="72"/>
        </w:rPr>
      </w:pPr>
      <w:r w:rsidRPr="00E94466">
        <w:rPr>
          <w:rFonts w:ascii="Calibri Light" w:hAnsi="Calibri Light"/>
          <w:color w:val="0D0D0D" w:themeColor="text1" w:themeTint="F2"/>
          <w:sz w:val="66"/>
          <w:szCs w:val="72"/>
        </w:rPr>
        <w:t xml:space="preserve">Guide for </w:t>
      </w:r>
      <w:r w:rsidR="00DE11A5" w:rsidRPr="00E94466">
        <w:rPr>
          <w:rFonts w:ascii="Calibri Light" w:hAnsi="Calibri Light"/>
          <w:color w:val="0D0D0D" w:themeColor="text1" w:themeTint="F2"/>
          <w:sz w:val="66"/>
          <w:szCs w:val="72"/>
        </w:rPr>
        <w:t>P</w:t>
      </w:r>
      <w:r w:rsidR="006C30BB">
        <w:rPr>
          <w:rFonts w:ascii="Calibri Light" w:hAnsi="Calibri Light"/>
          <w:color w:val="0D0D0D" w:themeColor="text1" w:themeTint="F2"/>
          <w:sz w:val="66"/>
          <w:szCs w:val="72"/>
        </w:rPr>
        <w:t>rocurement</w:t>
      </w:r>
      <w:r w:rsidR="00DE11A5" w:rsidRPr="00E94466">
        <w:rPr>
          <w:rFonts w:ascii="Calibri Light" w:hAnsi="Calibri Light"/>
          <w:color w:val="0D0D0D" w:themeColor="text1" w:themeTint="F2"/>
          <w:sz w:val="66"/>
          <w:szCs w:val="72"/>
        </w:rPr>
        <w:t xml:space="preserve"> </w:t>
      </w:r>
    </w:p>
    <w:p w:rsidR="00223C16" w:rsidRPr="00E94466" w:rsidRDefault="00B76325" w:rsidP="00223C16">
      <w:pPr>
        <w:spacing w:line="276" w:lineRule="auto"/>
        <w:jc w:val="left"/>
        <w:rPr>
          <w:rFonts w:ascii="Calibri Light" w:hAnsi="Calibri Light"/>
          <w:color w:val="0D0D0D" w:themeColor="text1" w:themeTint="F2"/>
          <w:sz w:val="66"/>
          <w:szCs w:val="72"/>
        </w:rPr>
      </w:pPr>
      <w:r>
        <w:rPr>
          <w:rFonts w:ascii="Calibri Light" w:hAnsi="Calibri Light"/>
          <w:color w:val="0D0D0D" w:themeColor="text1" w:themeTint="F2"/>
          <w:sz w:val="66"/>
          <w:szCs w:val="72"/>
        </w:rPr>
        <w:t>Administrator</w:t>
      </w:r>
    </w:p>
    <w:p w:rsidR="00223C16" w:rsidRDefault="00223C16" w:rsidP="00223C16">
      <w:pPr>
        <w:pStyle w:val="NoSpacing"/>
        <w:jc w:val="both"/>
        <w:rPr>
          <w:rFonts w:ascii="Lucida Grande" w:hAnsi="Lucida Grande" w:cs="Lucida Grande"/>
          <w:color w:val="7C7D89"/>
        </w:rPr>
      </w:pPr>
    </w:p>
    <w:p w:rsidR="00223C16" w:rsidRDefault="00223C16" w:rsidP="00223C16">
      <w:r w:rsidRPr="00FF56F6">
        <w:t>Version – 1.0</w:t>
      </w:r>
    </w:p>
    <w:p w:rsidR="00223C16" w:rsidRDefault="007C3C54" w:rsidP="00223C16">
      <w:del w:id="1" w:author="nupur" w:date="2014-06-13T13:05:00Z">
        <w:r w:rsidDel="00A1589F">
          <w:delText>28</w:delText>
        </w:r>
        <w:r w:rsidR="008B0382" w:rsidDel="00A1589F">
          <w:delText>th</w:delText>
        </w:r>
        <w:r w:rsidDel="00A1589F">
          <w:delText>May</w:delText>
        </w:r>
      </w:del>
      <w:ins w:id="2" w:author="nupur" w:date="2014-06-13T13:05:00Z">
        <w:r w:rsidR="00A1589F">
          <w:t>13</w:t>
        </w:r>
        <w:r w:rsidR="009D52C8" w:rsidRPr="009D52C8">
          <w:rPr>
            <w:vertAlign w:val="superscript"/>
            <w:rPrChange w:id="3" w:author="nupur" w:date="2014-06-13T13:05:00Z">
              <w:rPr/>
            </w:rPrChange>
          </w:rPr>
          <w:t xml:space="preserve">th </w:t>
        </w:r>
        <w:r w:rsidR="00A1589F">
          <w:t>June</w:t>
        </w:r>
      </w:ins>
      <w:r w:rsidR="008B0382">
        <w:t>, 2014</w:t>
      </w:r>
      <w:bookmarkStart w:id="4" w:name="_GoBack"/>
      <w:bookmarkEnd w:id="4"/>
    </w:p>
    <w:p w:rsidR="00223C16" w:rsidRDefault="00223C16" w:rsidP="00223C16">
      <w:pPr>
        <w:rPr>
          <w:rFonts w:cs="Lucida Grande"/>
          <w:szCs w:val="24"/>
        </w:rPr>
      </w:pPr>
    </w:p>
    <w:p w:rsidR="00223C16" w:rsidRDefault="00223C16" w:rsidP="00223C16">
      <w:pPr>
        <w:rPr>
          <w:rFonts w:cs="Lucida Grande"/>
          <w:szCs w:val="24"/>
        </w:rPr>
      </w:pPr>
      <w:r w:rsidRPr="00794888">
        <w:rPr>
          <w:rFonts w:cs="Lucida Grande"/>
          <w:noProof/>
          <w:szCs w:val="24"/>
        </w:rPr>
        <w:drawing>
          <wp:inline distT="0" distB="0" distL="0" distR="0">
            <wp:extent cx="5786527" cy="141353"/>
            <wp:effectExtent l="19050" t="0" r="4673" b="0"/>
            <wp:docPr id="17" name="Picture 6" descr="D:\sandip\e-Procurement Site\TENDER TIGER\PSD FOR PDF\jpg images\divi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ndip\e-Procurement Site\TENDER TIGER\PSD FOR PDF\jpg images\divider.jpg"/>
                    <pic:cNvPicPr>
                      <a:picLocks noChangeAspect="1" noChangeArrowheads="1"/>
                    </pic:cNvPicPr>
                  </pic:nvPicPr>
                  <pic:blipFill>
                    <a:blip r:embed="rId9" cstate="print"/>
                    <a:srcRect/>
                    <a:stretch>
                      <a:fillRect/>
                    </a:stretch>
                  </pic:blipFill>
                  <pic:spPr bwMode="auto">
                    <a:xfrm>
                      <a:off x="0" y="0"/>
                      <a:ext cx="5786527" cy="141353"/>
                    </a:xfrm>
                    <a:prstGeom prst="rect">
                      <a:avLst/>
                    </a:prstGeom>
                    <a:noFill/>
                    <a:ln w="9525">
                      <a:noFill/>
                      <a:miter lim="800000"/>
                      <a:headEnd/>
                      <a:tailEnd/>
                    </a:ln>
                  </pic:spPr>
                </pic:pic>
              </a:graphicData>
            </a:graphic>
          </wp:inline>
        </w:drawing>
      </w:r>
    </w:p>
    <w:p w:rsidR="00223C16" w:rsidRDefault="00A37E72" w:rsidP="00223C16">
      <w:pPr>
        <w:rPr>
          <w:rFonts w:cs="Lucida Grande"/>
          <w:szCs w:val="24"/>
        </w:rPr>
      </w:pPr>
      <w:r>
        <w:rPr>
          <w:rFonts w:cs="Lucida Grande"/>
          <w:noProof/>
          <w:szCs w:val="24"/>
        </w:rPr>
        <w:drawing>
          <wp:inline distT="0" distB="0" distL="0" distR="0">
            <wp:extent cx="1428750" cy="9334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ureTiger.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28750" cy="933450"/>
                    </a:xfrm>
                    <a:prstGeom prst="rect">
                      <a:avLst/>
                    </a:prstGeom>
                  </pic:spPr>
                </pic:pic>
              </a:graphicData>
            </a:graphic>
          </wp:inline>
        </w:drawing>
      </w:r>
      <w:r w:rsidR="009D52C8">
        <w:rPr>
          <w:rFonts w:cs="Lucida Grande"/>
          <w:noProof/>
          <w:szCs w:val="24"/>
        </w:rPr>
        <w:pict>
          <v:shapetype id="_x0000_t202" coordsize="21600,21600" o:spt="202" path="m,l,21600r21600,l21600,xe">
            <v:stroke joinstyle="miter"/>
            <v:path gradientshapeok="t" o:connecttype="rect"/>
          </v:shapetype>
          <v:shape id="Text Box 3" o:spid="_x0000_s1026" type="#_x0000_t202" style="position:absolute;left:0;text-align:left;margin-left:223.25pt;margin-top:6.65pt;width:231.15pt;height:97.2pt;z-index:2516623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OGzhAIAABE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" stroked="f">
            <v:textbox>
              <w:txbxContent>
                <w:p w:rsidR="008C3EB7" w:rsidRDefault="008C3EB7" w:rsidP="00223C16">
                  <w:r w:rsidRPr="00FF56F6">
                    <w:t>Prepared by:</w:t>
                  </w:r>
                </w:p>
                <w:p w:rsidR="008C3EB7" w:rsidRPr="00DE11A5" w:rsidRDefault="008C3EB7" w:rsidP="00223C16">
                  <w:pPr>
                    <w:rPr>
                      <w:b/>
                    </w:rPr>
                  </w:pPr>
                  <w:r w:rsidRPr="00DE11A5">
                    <w:rPr>
                      <w:b/>
                    </w:rPr>
                    <w:t>e- Procurement Technologies Ltd</w:t>
                  </w:r>
                </w:p>
                <w:p w:rsidR="008C3EB7" w:rsidRDefault="009D52C8" w:rsidP="00223C16">
                  <w:pPr>
                    <w:rPr>
                      <w:color w:val="4F81BD" w:themeColor="accent1"/>
                    </w:rPr>
                  </w:pPr>
                  <w:hyperlink r:id="rId11" w:history="1">
                    <w:r w:rsidR="008C3EB7">
                      <w:rPr>
                        <w:rStyle w:val="Hyperlink"/>
                        <w:rFonts w:cs="Lucida Grande"/>
                        <w:color w:val="4F81BD" w:themeColor="accent1"/>
                        <w:szCs w:val="24"/>
                      </w:rPr>
                      <w:t>www.ProcurementTiger.com</w:t>
                    </w:r>
                  </w:hyperlink>
                </w:p>
              </w:txbxContent>
            </v:textbox>
          </v:shape>
        </w:pict>
      </w:r>
      <w:r w:rsidR="009D52C8">
        <w:rPr>
          <w:rFonts w:cs="Lucida Grande"/>
          <w:noProof/>
          <w:szCs w:val="24"/>
        </w:rPr>
        <w:pict>
          <v:shape id="Text Box 2" o:spid="_x0000_s1027" type="#_x0000_t202" style="position:absolute;left:0;text-align:left;margin-left:234.65pt;margin-top:10.7pt;width:238.1pt;height:97.7pt;z-index:251660288;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" stroked="f">
            <v:textbox style="mso-fit-shape-to-text:t">
              <w:txbxContent>
                <w:p w:rsidR="008C3EB7" w:rsidRPr="00794888" w:rsidRDefault="008C3EB7" w:rsidP="00223C16">
                  <w:pPr>
                    <w:pStyle w:val="NoSpacing"/>
                    <w:spacing w:line="276" w:lineRule="auto"/>
                    <w:jc w:val="both"/>
                    <w:rPr>
                      <w:rFonts w:ascii="Lucida Grande" w:hAnsi="Lucida Grande" w:cs="Lucida Grande"/>
                      <w:color w:val="7C7D89"/>
                    </w:rPr>
                  </w:pPr>
                  <w:r w:rsidRPr="00794888">
                    <w:rPr>
                      <w:rFonts w:ascii="Lucida Grande" w:hAnsi="Lucida Grande" w:cs="Lucida Grande"/>
                      <w:color w:val="7C7D89"/>
                    </w:rPr>
                    <w:t>Prepared by:</w:t>
                  </w:r>
                </w:p>
                <w:p w:rsidR="008C3EB7" w:rsidRPr="00794888" w:rsidRDefault="008C3EB7" w:rsidP="00223C16">
                  <w:pPr>
                    <w:pStyle w:val="NoSpacing"/>
                    <w:spacing w:line="276" w:lineRule="auto"/>
                    <w:jc w:val="both"/>
                    <w:rPr>
                      <w:rFonts w:ascii="Lucida Grande" w:hAnsi="Lucida Grande" w:cs="Lucida Grande"/>
                      <w:color w:val="7C7D89"/>
                    </w:rPr>
                  </w:pPr>
                  <w:r w:rsidRPr="00794888">
                    <w:rPr>
                      <w:rFonts w:ascii="Lucida Grande" w:hAnsi="Lucida Grande" w:cs="Lucida Grande"/>
                      <w:color w:val="7C7D89"/>
                    </w:rPr>
                    <w:t>e- Procurement Technologies Ltd</w:t>
                  </w:r>
                </w:p>
                <w:p w:rsidR="008C3EB7" w:rsidRPr="00794888" w:rsidRDefault="009D52C8" w:rsidP="00223C16">
                  <w:pPr>
                    <w:rPr>
                      <w:rFonts w:cs="Lucida Grande"/>
                      <w:color w:val="0088D5"/>
                    </w:rPr>
                  </w:pPr>
                  <w:hyperlink r:id="rId12" w:history="1">
                    <w:r w:rsidR="008C3EB7" w:rsidRPr="00794888">
                      <w:rPr>
                        <w:rFonts w:cs="Lucida Grande"/>
                        <w:color w:val="0088D5"/>
                      </w:rPr>
                      <w:t>www.ProcurementTiger.com</w:t>
                    </w:r>
                  </w:hyperlink>
                </w:p>
                <w:p w:rsidR="008C3EB7" w:rsidRDefault="008C3EB7" w:rsidP="00223C16"/>
              </w:txbxContent>
            </v:textbox>
          </v:shape>
        </w:pict>
      </w:r>
    </w:p>
    <w:p w:rsidR="00223C16" w:rsidRDefault="00223C16" w:rsidP="00223C16">
      <w:pPr>
        <w:rPr>
          <w:rFonts w:cs="Lucida Grande"/>
          <w:szCs w:val="24"/>
        </w:rPr>
      </w:pPr>
    </w:p>
    <w:p w:rsidR="00223C16" w:rsidRDefault="00223C16" w:rsidP="00223C16">
      <w:pPr>
        <w:spacing w:line="276" w:lineRule="auto"/>
        <w:jc w:val="left"/>
        <w:rPr>
          <w:b/>
        </w:rPr>
      </w:pPr>
    </w:p>
    <w:p w:rsidR="008A4423" w:rsidRDefault="008A4423" w:rsidP="00223C16">
      <w:pPr>
        <w:spacing w:line="276" w:lineRule="auto"/>
        <w:jc w:val="left"/>
        <w:rPr>
          <w:b/>
        </w:rPr>
      </w:pPr>
    </w:p>
    <w:p w:rsidR="00223C16" w:rsidRPr="007618F6" w:rsidRDefault="00223C16" w:rsidP="00223C16">
      <w:pPr>
        <w:spacing w:line="276" w:lineRule="auto"/>
        <w:jc w:val="left"/>
        <w:rPr>
          <w:b/>
        </w:rPr>
      </w:pPr>
      <w:r w:rsidRPr="007618F6">
        <w:rPr>
          <w:b/>
        </w:rPr>
        <w:lastRenderedPageBreak/>
        <w:t>Table of Contents</w:t>
      </w:r>
    </w:p>
    <w:p w:rsidR="00643E9E" w:rsidRDefault="009D52C8">
      <w:pPr>
        <w:pStyle w:val="TOC1"/>
        <w:rPr>
          <w:ins w:id="5" w:author="nupur" w:date="2014-06-14T12:23:00Z"/>
          <w:rFonts w:asciiTheme="minorHAnsi" w:eastAsiaTheme="minorEastAsia" w:hAnsiTheme="minorHAnsi"/>
          <w:noProof/>
          <w:color w:val="auto"/>
          <w:sz w:val="22"/>
        </w:rPr>
      </w:pPr>
      <w:r w:rsidRPr="009D52C8">
        <w:rPr>
          <w:rFonts w:ascii="Lucida Grande" w:hAnsi="Lucida Grande"/>
          <w:sz w:val="22"/>
        </w:rPr>
        <w:fldChar w:fldCharType="begin"/>
      </w:r>
      <w:r w:rsidR="00223C16">
        <w:instrText xml:space="preserve"> TOC \o "1-2" \h \z \u </w:instrText>
      </w:r>
      <w:r w:rsidRPr="009D52C8">
        <w:rPr>
          <w:rFonts w:ascii="Lucida Grande" w:hAnsi="Lucida Grande"/>
          <w:sz w:val="22"/>
        </w:rPr>
        <w:fldChar w:fldCharType="separate"/>
      </w:r>
      <w:ins w:id="6"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"_Toc390511937"</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w:t>
        </w:r>
        <w:r w:rsidR="00643E9E">
          <w:rPr>
            <w:rFonts w:asciiTheme="minorHAnsi" w:eastAsiaTheme="minorEastAsia" w:hAnsiTheme="minorHAnsi"/>
            <w:noProof/>
            <w:color w:val="auto"/>
            <w:sz w:val="22"/>
          </w:rPr>
          <w:tab/>
        </w:r>
        <w:r w:rsidR="00643E9E" w:rsidRPr="00FB5AEF">
          <w:rPr>
            <w:rStyle w:val="Hyperlink"/>
            <w:noProof/>
          </w:rPr>
          <w:t>Introduction</w:t>
        </w:r>
        <w:r w:rsidR="00643E9E">
          <w:rPr>
            <w:noProof/>
            <w:webHidden/>
          </w:rPr>
          <w:tab/>
        </w:r>
        <w:r>
          <w:rPr>
            <w:noProof/>
            <w:webHidden/>
          </w:rPr>
          <w:fldChar w:fldCharType="begin"/>
        </w:r>
        <w:r w:rsidR="00643E9E">
          <w:rPr>
            <w:noProof/>
            <w:webHidden/>
          </w:rPr>
          <w:instrText xml:space="preserve"> PAGEREF _Toc390511937 \h </w:instrText>
        </w:r>
      </w:ins>
      <w:r>
        <w:rPr>
          <w:noProof/>
          <w:webHidden/>
        </w:rPr>
      </w:r>
      <w:r>
        <w:rPr>
          <w:noProof/>
          <w:webHidden/>
        </w:rPr>
        <w:fldChar w:fldCharType="separate"/>
      </w:r>
      <w:ins w:id="7" w:author="nupur" w:date="2014-06-14T12:23:00Z">
        <w:r w:rsidR="00643E9E">
          <w:rPr>
            <w:noProof/>
            <w:webHidden/>
          </w:rPr>
          <w:t>4</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8" w:author="nupur" w:date="2014-06-14T12:23:00Z"/>
          <w:rFonts w:asciiTheme="minorHAnsi" w:eastAsiaTheme="minorEastAsia" w:hAnsiTheme="minorHAnsi"/>
          <w:noProof/>
          <w:color w:val="auto"/>
          <w:sz w:val="22"/>
        </w:rPr>
      </w:pPr>
      <w:ins w:id="9"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"_Toc390511938"</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1.1</w:t>
        </w:r>
        <w:r w:rsidR="00643E9E">
          <w:rPr>
            <w:rFonts w:asciiTheme="minorHAnsi" w:eastAsiaTheme="minorEastAsia" w:hAnsiTheme="minorHAnsi"/>
            <w:noProof/>
            <w:color w:val="auto"/>
            <w:sz w:val="22"/>
          </w:rPr>
          <w:tab/>
        </w:r>
        <w:r w:rsidR="00643E9E" w:rsidRPr="00FB5AEF">
          <w:rPr>
            <w:rStyle w:val="Hyperlink"/>
            <w:noProof/>
          </w:rPr>
          <w:t>Minimum system requirements</w:t>
        </w:r>
        <w:r w:rsidR="00643E9E">
          <w:rPr>
            <w:noProof/>
            <w:webHidden/>
          </w:rPr>
          <w:tab/>
        </w:r>
        <w:r>
          <w:rPr>
            <w:noProof/>
            <w:webHidden/>
          </w:rPr>
          <w:fldChar w:fldCharType="begin"/>
        </w:r>
        <w:r w:rsidR="00643E9E">
          <w:rPr>
            <w:noProof/>
            <w:webHidden/>
          </w:rPr>
          <w:instrText xml:space="preserve"> PAGEREF _Toc390511938 \h </w:instrText>
        </w:r>
      </w:ins>
      <w:r>
        <w:rPr>
          <w:noProof/>
          <w:webHidden/>
        </w:rPr>
      </w:r>
      <w:r>
        <w:rPr>
          <w:noProof/>
          <w:webHidden/>
        </w:rPr>
        <w:fldChar w:fldCharType="separate"/>
      </w:r>
      <w:ins w:id="10" w:author="nupur" w:date="2014-06-14T12:23:00Z">
        <w:r w:rsidR="00643E9E">
          <w:rPr>
            <w:noProof/>
            <w:webHidden/>
          </w:rPr>
          <w:t>4</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11" w:author="nupur" w:date="2014-06-14T12:23:00Z"/>
          <w:rFonts w:asciiTheme="minorHAnsi" w:eastAsiaTheme="minorEastAsia" w:hAnsiTheme="minorHAnsi"/>
          <w:noProof/>
          <w:color w:val="auto"/>
          <w:sz w:val="22"/>
        </w:rPr>
      </w:pPr>
      <w:ins w:id="12"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"_Toc390511939"</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1.2</w:t>
        </w:r>
        <w:r w:rsidR="00643E9E">
          <w:rPr>
            <w:rFonts w:asciiTheme="minorHAnsi" w:eastAsiaTheme="minorEastAsia" w:hAnsiTheme="minorHAnsi"/>
            <w:noProof/>
            <w:color w:val="auto"/>
            <w:sz w:val="22"/>
          </w:rPr>
          <w:tab/>
        </w:r>
        <w:r w:rsidR="00643E9E" w:rsidRPr="00FB5AEF">
          <w:rPr>
            <w:rStyle w:val="Hyperlink"/>
            <w:noProof/>
          </w:rPr>
          <w:t>System Settings</w:t>
        </w:r>
        <w:r w:rsidR="00643E9E">
          <w:rPr>
            <w:noProof/>
            <w:webHidden/>
          </w:rPr>
          <w:tab/>
        </w:r>
        <w:r>
          <w:rPr>
            <w:noProof/>
            <w:webHidden/>
          </w:rPr>
          <w:fldChar w:fldCharType="begin"/>
        </w:r>
        <w:r w:rsidR="00643E9E">
          <w:rPr>
            <w:noProof/>
            <w:webHidden/>
          </w:rPr>
          <w:instrText xml:space="preserve"> PAGEREF _Toc390511939 \h </w:instrText>
        </w:r>
      </w:ins>
      <w:r>
        <w:rPr>
          <w:noProof/>
          <w:webHidden/>
        </w:rPr>
      </w:r>
      <w:r>
        <w:rPr>
          <w:noProof/>
          <w:webHidden/>
        </w:rPr>
        <w:fldChar w:fldCharType="separate"/>
      </w:r>
      <w:ins w:id="13" w:author="nupur" w:date="2014-06-14T12:23:00Z">
        <w:r w:rsidR="00643E9E">
          <w:rPr>
            <w:noProof/>
            <w:webHidden/>
          </w:rPr>
          <w:t>5</w:t>
        </w:r>
        <w:r>
          <w:rPr>
            <w:noProof/>
            <w:webHidden/>
          </w:rPr>
          <w:fldChar w:fldCharType="end"/>
        </w:r>
        <w:r w:rsidRPr="00FB5AEF">
          <w:rPr>
            <w:rStyle w:val="Hyperlink"/>
            <w:noProof/>
          </w:rPr>
          <w:fldChar w:fldCharType="end"/>
        </w:r>
      </w:ins>
    </w:p>
    <w:p w:rsidR="00643E9E" w:rsidRDefault="009D52C8">
      <w:pPr>
        <w:pStyle w:val="TOC1"/>
        <w:rPr>
          <w:ins w:id="14" w:author="nupur" w:date="2014-06-14T12:23:00Z"/>
          <w:rFonts w:asciiTheme="minorHAnsi" w:eastAsiaTheme="minorEastAsia" w:hAnsiTheme="minorHAnsi"/>
          <w:noProof/>
          <w:color w:val="auto"/>
          <w:sz w:val="22"/>
        </w:rPr>
      </w:pPr>
      <w:ins w:id="15"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"_Toc390511940"</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2</w:t>
        </w:r>
        <w:r w:rsidR="00643E9E">
          <w:rPr>
            <w:rFonts w:asciiTheme="minorHAnsi" w:eastAsiaTheme="minorEastAsia" w:hAnsiTheme="minorHAnsi"/>
            <w:noProof/>
            <w:color w:val="auto"/>
            <w:sz w:val="22"/>
          </w:rPr>
          <w:tab/>
        </w:r>
        <w:r w:rsidR="00643E9E" w:rsidRPr="00FB5AEF">
          <w:rPr>
            <w:rStyle w:val="Hyperlink"/>
            <w:noProof/>
          </w:rPr>
          <w:t>Login</w:t>
        </w:r>
        <w:r w:rsidR="00643E9E">
          <w:rPr>
            <w:noProof/>
            <w:webHidden/>
          </w:rPr>
          <w:tab/>
        </w:r>
        <w:r>
          <w:rPr>
            <w:noProof/>
            <w:webHidden/>
          </w:rPr>
          <w:fldChar w:fldCharType="begin"/>
        </w:r>
        <w:r w:rsidR="00643E9E">
          <w:rPr>
            <w:noProof/>
            <w:webHidden/>
          </w:rPr>
          <w:instrText xml:space="preserve"> PAGEREF _Toc390511940 \h </w:instrText>
        </w:r>
      </w:ins>
      <w:r>
        <w:rPr>
          <w:noProof/>
          <w:webHidden/>
        </w:rPr>
      </w:r>
      <w:r>
        <w:rPr>
          <w:noProof/>
          <w:webHidden/>
        </w:rPr>
        <w:fldChar w:fldCharType="separate"/>
      </w:r>
      <w:ins w:id="16" w:author="nupur" w:date="2014-06-14T12:23:00Z">
        <w:r w:rsidR="00643E9E">
          <w:rPr>
            <w:noProof/>
            <w:webHidden/>
          </w:rPr>
          <w:t>13</w:t>
        </w:r>
        <w:r>
          <w:rPr>
            <w:noProof/>
            <w:webHidden/>
          </w:rPr>
          <w:fldChar w:fldCharType="end"/>
        </w:r>
        <w:r w:rsidRPr="00FB5AEF">
          <w:rPr>
            <w:rStyle w:val="Hyperlink"/>
            <w:noProof/>
          </w:rPr>
          <w:fldChar w:fldCharType="end"/>
        </w:r>
      </w:ins>
    </w:p>
    <w:p w:rsidR="00643E9E" w:rsidRDefault="009D52C8">
      <w:pPr>
        <w:pStyle w:val="TOC1"/>
        <w:rPr>
          <w:ins w:id="17" w:author="nupur" w:date="2014-06-14T12:23:00Z"/>
          <w:rFonts w:asciiTheme="minorHAnsi" w:eastAsiaTheme="minorEastAsia" w:hAnsiTheme="minorHAnsi"/>
          <w:noProof/>
          <w:color w:val="auto"/>
          <w:sz w:val="22"/>
        </w:rPr>
      </w:pPr>
      <w:ins w:id="18"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"_Toc390511941"</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3</w:t>
        </w:r>
        <w:r w:rsidR="00643E9E">
          <w:rPr>
            <w:rFonts w:asciiTheme="minorHAnsi" w:eastAsiaTheme="minorEastAsia" w:hAnsiTheme="minorHAnsi"/>
            <w:noProof/>
            <w:color w:val="auto"/>
            <w:sz w:val="22"/>
          </w:rPr>
          <w:tab/>
        </w:r>
        <w:r w:rsidR="00643E9E" w:rsidRPr="00FB5AEF">
          <w:rPr>
            <w:rStyle w:val="Hyperlink"/>
            <w:noProof/>
          </w:rPr>
          <w:t>Forgot password</w:t>
        </w:r>
        <w:r w:rsidR="00643E9E">
          <w:rPr>
            <w:noProof/>
            <w:webHidden/>
          </w:rPr>
          <w:tab/>
        </w:r>
        <w:r>
          <w:rPr>
            <w:noProof/>
            <w:webHidden/>
          </w:rPr>
          <w:fldChar w:fldCharType="begin"/>
        </w:r>
        <w:r w:rsidR="00643E9E">
          <w:rPr>
            <w:noProof/>
            <w:webHidden/>
          </w:rPr>
          <w:instrText xml:space="preserve"> PAGEREF _Toc390511941 \h </w:instrText>
        </w:r>
      </w:ins>
      <w:r>
        <w:rPr>
          <w:noProof/>
          <w:webHidden/>
        </w:rPr>
      </w:r>
      <w:r>
        <w:rPr>
          <w:noProof/>
          <w:webHidden/>
        </w:rPr>
        <w:fldChar w:fldCharType="separate"/>
      </w:r>
      <w:ins w:id="19" w:author="nupur" w:date="2014-06-14T12:23:00Z">
        <w:r w:rsidR="00643E9E">
          <w:rPr>
            <w:noProof/>
            <w:webHidden/>
          </w:rPr>
          <w:t>14</w:t>
        </w:r>
        <w:r>
          <w:rPr>
            <w:noProof/>
            <w:webHidden/>
          </w:rPr>
          <w:fldChar w:fldCharType="end"/>
        </w:r>
        <w:r w:rsidRPr="00FB5AEF">
          <w:rPr>
            <w:rStyle w:val="Hyperlink"/>
            <w:noProof/>
          </w:rPr>
          <w:fldChar w:fldCharType="end"/>
        </w:r>
      </w:ins>
    </w:p>
    <w:p w:rsidR="00643E9E" w:rsidRDefault="009D52C8">
      <w:pPr>
        <w:pStyle w:val="TOC1"/>
        <w:rPr>
          <w:ins w:id="20" w:author="nupur" w:date="2014-06-14T12:23:00Z"/>
          <w:rFonts w:asciiTheme="minorHAnsi" w:eastAsiaTheme="minorEastAsia" w:hAnsiTheme="minorHAnsi"/>
          <w:noProof/>
          <w:color w:val="auto"/>
          <w:sz w:val="22"/>
        </w:rPr>
      </w:pPr>
      <w:ins w:id="21"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"_Toc390511942"</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4</w:t>
        </w:r>
        <w:r w:rsidR="00643E9E">
          <w:rPr>
            <w:rFonts w:asciiTheme="minorHAnsi" w:eastAsiaTheme="minorEastAsia" w:hAnsiTheme="minorHAnsi"/>
            <w:noProof/>
            <w:color w:val="auto"/>
            <w:sz w:val="22"/>
          </w:rPr>
          <w:tab/>
        </w:r>
        <w:r w:rsidR="00643E9E" w:rsidRPr="00FB5AEF">
          <w:rPr>
            <w:rStyle w:val="Hyperlink"/>
            <w:noProof/>
          </w:rPr>
          <w:t>Administrator dashboard</w:t>
        </w:r>
        <w:r w:rsidR="00643E9E">
          <w:rPr>
            <w:noProof/>
            <w:webHidden/>
          </w:rPr>
          <w:tab/>
        </w:r>
        <w:r>
          <w:rPr>
            <w:noProof/>
            <w:webHidden/>
          </w:rPr>
          <w:fldChar w:fldCharType="begin"/>
        </w:r>
        <w:r w:rsidR="00643E9E">
          <w:rPr>
            <w:noProof/>
            <w:webHidden/>
          </w:rPr>
          <w:instrText xml:space="preserve"> PAGEREF _Toc390511942 \h </w:instrText>
        </w:r>
      </w:ins>
      <w:r>
        <w:rPr>
          <w:noProof/>
          <w:webHidden/>
        </w:rPr>
      </w:r>
      <w:r>
        <w:rPr>
          <w:noProof/>
          <w:webHidden/>
        </w:rPr>
        <w:fldChar w:fldCharType="separate"/>
      </w:r>
      <w:ins w:id="22" w:author="nupur" w:date="2014-06-14T12:23:00Z">
        <w:r w:rsidR="00643E9E">
          <w:rPr>
            <w:noProof/>
            <w:webHidden/>
          </w:rPr>
          <w:t>15</w:t>
        </w:r>
        <w:r>
          <w:rPr>
            <w:noProof/>
            <w:webHidden/>
          </w:rPr>
          <w:fldChar w:fldCharType="end"/>
        </w:r>
        <w:r w:rsidRPr="00FB5AEF">
          <w:rPr>
            <w:rStyle w:val="Hyperlink"/>
            <w:noProof/>
          </w:rPr>
          <w:fldChar w:fldCharType="end"/>
        </w:r>
      </w:ins>
    </w:p>
    <w:p w:rsidR="00643E9E" w:rsidRDefault="009D52C8">
      <w:pPr>
        <w:pStyle w:val="TOC1"/>
        <w:rPr>
          <w:ins w:id="23" w:author="nupur" w:date="2014-06-14T12:23:00Z"/>
          <w:rFonts w:asciiTheme="minorHAnsi" w:eastAsiaTheme="minorEastAsia" w:hAnsiTheme="minorHAnsi"/>
          <w:noProof/>
          <w:color w:val="auto"/>
          <w:sz w:val="22"/>
        </w:rPr>
      </w:pPr>
      <w:ins w:id="24"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"_Toc390511943"</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5</w:t>
        </w:r>
        <w:r w:rsidR="00643E9E">
          <w:rPr>
            <w:rFonts w:asciiTheme="minorHAnsi" w:eastAsiaTheme="minorEastAsia" w:hAnsiTheme="minorHAnsi"/>
            <w:noProof/>
            <w:color w:val="auto"/>
            <w:sz w:val="22"/>
          </w:rPr>
          <w:tab/>
        </w:r>
        <w:r w:rsidR="00643E9E" w:rsidRPr="00FB5AEF">
          <w:rPr>
            <w:rStyle w:val="Hyperlink"/>
            <w:noProof/>
          </w:rPr>
          <w:t>Profile</w:t>
        </w:r>
        <w:r w:rsidR="00643E9E">
          <w:rPr>
            <w:noProof/>
            <w:webHidden/>
          </w:rPr>
          <w:tab/>
        </w:r>
        <w:r>
          <w:rPr>
            <w:noProof/>
            <w:webHidden/>
          </w:rPr>
          <w:fldChar w:fldCharType="begin"/>
        </w:r>
        <w:r w:rsidR="00643E9E">
          <w:rPr>
            <w:noProof/>
            <w:webHidden/>
          </w:rPr>
          <w:instrText xml:space="preserve"> PAGEREF _Toc390511943 \h </w:instrText>
        </w:r>
      </w:ins>
      <w:r>
        <w:rPr>
          <w:noProof/>
          <w:webHidden/>
        </w:rPr>
      </w:r>
      <w:r>
        <w:rPr>
          <w:noProof/>
          <w:webHidden/>
        </w:rPr>
        <w:fldChar w:fldCharType="separate"/>
      </w:r>
      <w:ins w:id="25" w:author="nupur" w:date="2014-06-14T12:23:00Z">
        <w:r w:rsidR="00643E9E">
          <w:rPr>
            <w:noProof/>
            <w:webHidden/>
          </w:rPr>
          <w:t>16</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26" w:author="nupur" w:date="2014-06-14T12:23:00Z"/>
          <w:rFonts w:asciiTheme="minorHAnsi" w:eastAsiaTheme="minorEastAsia" w:hAnsiTheme="minorHAnsi"/>
          <w:noProof/>
          <w:color w:val="auto"/>
          <w:sz w:val="22"/>
        </w:rPr>
      </w:pPr>
      <w:ins w:id="27"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"_Toc390511944"</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5.1</w:t>
        </w:r>
        <w:r w:rsidR="00643E9E">
          <w:rPr>
            <w:rFonts w:asciiTheme="minorHAnsi" w:eastAsiaTheme="minorEastAsia" w:hAnsiTheme="minorHAnsi"/>
            <w:noProof/>
            <w:color w:val="auto"/>
            <w:sz w:val="22"/>
          </w:rPr>
          <w:tab/>
        </w:r>
        <w:r w:rsidR="00643E9E" w:rsidRPr="00FB5AEF">
          <w:rPr>
            <w:rStyle w:val="Hyperlink"/>
            <w:noProof/>
          </w:rPr>
          <w:t>Edit profile</w:t>
        </w:r>
        <w:r w:rsidR="00643E9E">
          <w:rPr>
            <w:noProof/>
            <w:webHidden/>
          </w:rPr>
          <w:tab/>
        </w:r>
        <w:r>
          <w:rPr>
            <w:noProof/>
            <w:webHidden/>
          </w:rPr>
          <w:fldChar w:fldCharType="begin"/>
        </w:r>
        <w:r w:rsidR="00643E9E">
          <w:rPr>
            <w:noProof/>
            <w:webHidden/>
          </w:rPr>
          <w:instrText xml:space="preserve"> PAGEREF _Toc390511944 \h </w:instrText>
        </w:r>
      </w:ins>
      <w:r>
        <w:rPr>
          <w:noProof/>
          <w:webHidden/>
        </w:rPr>
      </w:r>
      <w:r>
        <w:rPr>
          <w:noProof/>
          <w:webHidden/>
        </w:rPr>
        <w:fldChar w:fldCharType="separate"/>
      </w:r>
      <w:ins w:id="28" w:author="nupur" w:date="2014-06-14T12:23:00Z">
        <w:r w:rsidR="00643E9E">
          <w:rPr>
            <w:noProof/>
            <w:webHidden/>
          </w:rPr>
          <w:t>16</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29" w:author="nupur" w:date="2014-06-14T12:23:00Z"/>
          <w:rFonts w:asciiTheme="minorHAnsi" w:eastAsiaTheme="minorEastAsia" w:hAnsiTheme="minorHAnsi"/>
          <w:noProof/>
          <w:color w:val="auto"/>
          <w:sz w:val="22"/>
        </w:rPr>
      </w:pPr>
      <w:ins w:id="30"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"_Toc390511945"</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5.2</w:t>
        </w:r>
        <w:r w:rsidR="00643E9E">
          <w:rPr>
            <w:rFonts w:asciiTheme="minorHAnsi" w:eastAsiaTheme="minorEastAsia" w:hAnsiTheme="minorHAnsi"/>
            <w:noProof/>
            <w:color w:val="auto"/>
            <w:sz w:val="22"/>
          </w:rPr>
          <w:tab/>
        </w:r>
        <w:r w:rsidR="00643E9E" w:rsidRPr="00FB5AEF">
          <w:rPr>
            <w:rStyle w:val="Hyperlink"/>
            <w:noProof/>
          </w:rPr>
          <w:t>View profile</w:t>
        </w:r>
        <w:r w:rsidR="00643E9E">
          <w:rPr>
            <w:noProof/>
            <w:webHidden/>
          </w:rPr>
          <w:tab/>
        </w:r>
        <w:r>
          <w:rPr>
            <w:noProof/>
            <w:webHidden/>
          </w:rPr>
          <w:fldChar w:fldCharType="begin"/>
        </w:r>
        <w:r w:rsidR="00643E9E">
          <w:rPr>
            <w:noProof/>
            <w:webHidden/>
          </w:rPr>
          <w:instrText xml:space="preserve"> PAGEREF _Toc390511945 \h </w:instrText>
        </w:r>
      </w:ins>
      <w:r>
        <w:rPr>
          <w:noProof/>
          <w:webHidden/>
        </w:rPr>
      </w:r>
      <w:r>
        <w:rPr>
          <w:noProof/>
          <w:webHidden/>
        </w:rPr>
        <w:fldChar w:fldCharType="separate"/>
      </w:r>
      <w:ins w:id="31" w:author="nupur" w:date="2014-06-14T12:23:00Z">
        <w:r w:rsidR="00643E9E">
          <w:rPr>
            <w:noProof/>
            <w:webHidden/>
          </w:rPr>
          <w:t>17</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32" w:author="nupur" w:date="2014-06-14T12:23:00Z"/>
          <w:rFonts w:asciiTheme="minorHAnsi" w:eastAsiaTheme="minorEastAsia" w:hAnsiTheme="minorHAnsi"/>
          <w:noProof/>
          <w:color w:val="auto"/>
          <w:sz w:val="22"/>
        </w:rPr>
      </w:pPr>
      <w:ins w:id="33"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"_Toc390511946"</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5.3</w:t>
        </w:r>
        <w:r w:rsidR="00643E9E">
          <w:rPr>
            <w:rFonts w:asciiTheme="minorHAnsi" w:eastAsiaTheme="minorEastAsia" w:hAnsiTheme="minorHAnsi"/>
            <w:noProof/>
            <w:color w:val="auto"/>
            <w:sz w:val="22"/>
          </w:rPr>
          <w:tab/>
        </w:r>
        <w:r w:rsidR="00643E9E" w:rsidRPr="00FB5AEF">
          <w:rPr>
            <w:rStyle w:val="Hyperlink"/>
            <w:noProof/>
          </w:rPr>
          <w:t>Change password</w:t>
        </w:r>
        <w:r w:rsidR="00643E9E">
          <w:rPr>
            <w:noProof/>
            <w:webHidden/>
          </w:rPr>
          <w:tab/>
        </w:r>
        <w:r>
          <w:rPr>
            <w:noProof/>
            <w:webHidden/>
          </w:rPr>
          <w:fldChar w:fldCharType="begin"/>
        </w:r>
        <w:r w:rsidR="00643E9E">
          <w:rPr>
            <w:noProof/>
            <w:webHidden/>
          </w:rPr>
          <w:instrText xml:space="preserve"> PAGEREF _Toc390511946 \h </w:instrText>
        </w:r>
      </w:ins>
      <w:r>
        <w:rPr>
          <w:noProof/>
          <w:webHidden/>
        </w:rPr>
      </w:r>
      <w:r>
        <w:rPr>
          <w:noProof/>
          <w:webHidden/>
        </w:rPr>
        <w:fldChar w:fldCharType="separate"/>
      </w:r>
      <w:ins w:id="34" w:author="nupur" w:date="2014-06-14T12:23:00Z">
        <w:r w:rsidR="00643E9E">
          <w:rPr>
            <w:noProof/>
            <w:webHidden/>
          </w:rPr>
          <w:t>18</w:t>
        </w:r>
        <w:r>
          <w:rPr>
            <w:noProof/>
            <w:webHidden/>
          </w:rPr>
          <w:fldChar w:fldCharType="end"/>
        </w:r>
        <w:r w:rsidRPr="00FB5AEF">
          <w:rPr>
            <w:rStyle w:val="Hyperlink"/>
            <w:noProof/>
          </w:rPr>
          <w:fldChar w:fldCharType="end"/>
        </w:r>
      </w:ins>
    </w:p>
    <w:p w:rsidR="00643E9E" w:rsidRDefault="009D52C8">
      <w:pPr>
        <w:pStyle w:val="TOC1"/>
        <w:rPr>
          <w:ins w:id="35" w:author="nupur" w:date="2014-06-14T12:23:00Z"/>
          <w:rFonts w:asciiTheme="minorHAnsi" w:eastAsiaTheme="minorEastAsia" w:hAnsiTheme="minorHAnsi"/>
          <w:noProof/>
          <w:color w:val="auto"/>
          <w:sz w:val="22"/>
        </w:rPr>
      </w:pPr>
      <w:ins w:id="36"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"_Toc390511947"</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6</w:t>
        </w:r>
        <w:r w:rsidR="00643E9E">
          <w:rPr>
            <w:rFonts w:asciiTheme="minorHAnsi" w:eastAsiaTheme="minorEastAsia" w:hAnsiTheme="minorHAnsi"/>
            <w:noProof/>
            <w:color w:val="auto"/>
            <w:sz w:val="22"/>
          </w:rPr>
          <w:tab/>
        </w:r>
        <w:r w:rsidR="00643E9E" w:rsidRPr="00FB5AEF">
          <w:rPr>
            <w:rStyle w:val="Hyperlink"/>
            <w:noProof/>
          </w:rPr>
          <w:t>Client</w:t>
        </w:r>
        <w:r w:rsidR="00643E9E">
          <w:rPr>
            <w:noProof/>
            <w:webHidden/>
          </w:rPr>
          <w:tab/>
        </w:r>
        <w:r>
          <w:rPr>
            <w:noProof/>
            <w:webHidden/>
          </w:rPr>
          <w:fldChar w:fldCharType="begin"/>
        </w:r>
        <w:r w:rsidR="00643E9E">
          <w:rPr>
            <w:noProof/>
            <w:webHidden/>
          </w:rPr>
          <w:instrText xml:space="preserve"> PAGEREF _Toc390511947 \h </w:instrText>
        </w:r>
      </w:ins>
      <w:r>
        <w:rPr>
          <w:noProof/>
          <w:webHidden/>
        </w:rPr>
      </w:r>
      <w:r>
        <w:rPr>
          <w:noProof/>
          <w:webHidden/>
        </w:rPr>
        <w:fldChar w:fldCharType="separate"/>
      </w:r>
      <w:ins w:id="37" w:author="nupur" w:date="2014-06-14T12:23:00Z">
        <w:r w:rsidR="00643E9E">
          <w:rPr>
            <w:noProof/>
            <w:webHidden/>
          </w:rPr>
          <w:t>19</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38" w:author="nupur" w:date="2014-06-14T12:23:00Z"/>
          <w:rFonts w:asciiTheme="minorHAnsi" w:eastAsiaTheme="minorEastAsia" w:hAnsiTheme="minorHAnsi"/>
          <w:noProof/>
          <w:color w:val="auto"/>
          <w:sz w:val="22"/>
        </w:rPr>
      </w:pPr>
      <w:ins w:id="39"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"_Toc390511948"</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6.1</w:t>
        </w:r>
        <w:r w:rsidR="00643E9E">
          <w:rPr>
            <w:rFonts w:asciiTheme="minorHAnsi" w:eastAsiaTheme="minorEastAsia" w:hAnsiTheme="minorHAnsi"/>
            <w:noProof/>
            <w:color w:val="auto"/>
            <w:sz w:val="22"/>
          </w:rPr>
          <w:tab/>
        </w:r>
        <w:r w:rsidR="00643E9E" w:rsidRPr="00FB5AEF">
          <w:rPr>
            <w:rStyle w:val="Hyperlink"/>
            <w:noProof/>
          </w:rPr>
          <w:t>Create client</w:t>
        </w:r>
        <w:r w:rsidR="00643E9E">
          <w:rPr>
            <w:noProof/>
            <w:webHidden/>
          </w:rPr>
          <w:tab/>
        </w:r>
        <w:r>
          <w:rPr>
            <w:noProof/>
            <w:webHidden/>
          </w:rPr>
          <w:fldChar w:fldCharType="begin"/>
        </w:r>
        <w:r w:rsidR="00643E9E">
          <w:rPr>
            <w:noProof/>
            <w:webHidden/>
          </w:rPr>
          <w:instrText xml:space="preserve"> PAGEREF _Toc390511948 \h </w:instrText>
        </w:r>
      </w:ins>
      <w:r>
        <w:rPr>
          <w:noProof/>
          <w:webHidden/>
        </w:rPr>
      </w:r>
      <w:r>
        <w:rPr>
          <w:noProof/>
          <w:webHidden/>
        </w:rPr>
        <w:fldChar w:fldCharType="separate"/>
      </w:r>
      <w:ins w:id="40" w:author="nupur" w:date="2014-06-14T12:23:00Z">
        <w:r w:rsidR="00643E9E">
          <w:rPr>
            <w:noProof/>
            <w:webHidden/>
          </w:rPr>
          <w:t>19</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41" w:author="nupur" w:date="2014-06-14T12:23:00Z"/>
          <w:rFonts w:asciiTheme="minorHAnsi" w:eastAsiaTheme="minorEastAsia" w:hAnsiTheme="minorHAnsi"/>
          <w:noProof/>
          <w:color w:val="auto"/>
          <w:sz w:val="22"/>
        </w:rPr>
      </w:pPr>
      <w:ins w:id="42"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"_Toc390511950"</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6.2</w:t>
        </w:r>
        <w:r w:rsidR="00643E9E">
          <w:rPr>
            <w:rFonts w:asciiTheme="minorHAnsi" w:eastAsiaTheme="minorEastAsia" w:hAnsiTheme="minorHAnsi"/>
            <w:noProof/>
            <w:color w:val="auto"/>
            <w:sz w:val="22"/>
          </w:rPr>
          <w:tab/>
        </w:r>
        <w:r w:rsidR="00643E9E" w:rsidRPr="00FB5AEF">
          <w:rPr>
            <w:rStyle w:val="Hyperlink"/>
            <w:noProof/>
          </w:rPr>
          <w:t>Manage client</w:t>
        </w:r>
        <w:r w:rsidR="00643E9E">
          <w:rPr>
            <w:noProof/>
            <w:webHidden/>
          </w:rPr>
          <w:tab/>
        </w:r>
        <w:r>
          <w:rPr>
            <w:noProof/>
            <w:webHidden/>
          </w:rPr>
          <w:fldChar w:fldCharType="begin"/>
        </w:r>
        <w:r w:rsidR="00643E9E">
          <w:rPr>
            <w:noProof/>
            <w:webHidden/>
          </w:rPr>
          <w:instrText xml:space="preserve"> PAGEREF _Toc390511950 \h </w:instrText>
        </w:r>
      </w:ins>
      <w:r>
        <w:rPr>
          <w:noProof/>
          <w:webHidden/>
        </w:rPr>
      </w:r>
      <w:r>
        <w:rPr>
          <w:noProof/>
          <w:webHidden/>
        </w:rPr>
        <w:fldChar w:fldCharType="separate"/>
      </w:r>
      <w:ins w:id="43" w:author="nupur" w:date="2014-06-14T12:23:00Z">
        <w:r w:rsidR="00643E9E">
          <w:rPr>
            <w:noProof/>
            <w:webHidden/>
          </w:rPr>
          <w:t>22</w:t>
        </w:r>
        <w:r>
          <w:rPr>
            <w:noProof/>
            <w:webHidden/>
          </w:rPr>
          <w:fldChar w:fldCharType="end"/>
        </w:r>
        <w:r w:rsidRPr="00FB5AEF">
          <w:rPr>
            <w:rStyle w:val="Hyperlink"/>
            <w:noProof/>
          </w:rPr>
          <w:fldChar w:fldCharType="end"/>
        </w:r>
      </w:ins>
    </w:p>
    <w:p w:rsidR="00643E9E" w:rsidRDefault="009D52C8">
      <w:pPr>
        <w:pStyle w:val="TOC1"/>
        <w:rPr>
          <w:ins w:id="44" w:author="nupur" w:date="2014-06-14T12:23:00Z"/>
          <w:rFonts w:asciiTheme="minorHAnsi" w:eastAsiaTheme="minorEastAsia" w:hAnsiTheme="minorHAnsi"/>
          <w:noProof/>
          <w:color w:val="auto"/>
          <w:sz w:val="22"/>
        </w:rPr>
      </w:pPr>
      <w:ins w:id="45"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"_Toc390511951"</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7</w:t>
        </w:r>
        <w:r w:rsidR="00643E9E">
          <w:rPr>
            <w:rFonts w:asciiTheme="minorHAnsi" w:eastAsiaTheme="minorEastAsia" w:hAnsiTheme="minorHAnsi"/>
            <w:noProof/>
            <w:color w:val="auto"/>
            <w:sz w:val="22"/>
          </w:rPr>
          <w:tab/>
        </w:r>
        <w:r w:rsidR="00643E9E" w:rsidRPr="00FB5AEF">
          <w:rPr>
            <w:rStyle w:val="Hyperlink"/>
            <w:noProof/>
          </w:rPr>
          <w:t>Department</w:t>
        </w:r>
        <w:r w:rsidR="00643E9E">
          <w:rPr>
            <w:noProof/>
            <w:webHidden/>
          </w:rPr>
          <w:tab/>
        </w:r>
        <w:r>
          <w:rPr>
            <w:noProof/>
            <w:webHidden/>
          </w:rPr>
          <w:fldChar w:fldCharType="begin"/>
        </w:r>
        <w:r w:rsidR="00643E9E">
          <w:rPr>
            <w:noProof/>
            <w:webHidden/>
          </w:rPr>
          <w:instrText xml:space="preserve"> PAGEREF _Toc390511951 \h </w:instrText>
        </w:r>
      </w:ins>
      <w:r>
        <w:rPr>
          <w:noProof/>
          <w:webHidden/>
        </w:rPr>
      </w:r>
      <w:r>
        <w:rPr>
          <w:noProof/>
          <w:webHidden/>
        </w:rPr>
        <w:fldChar w:fldCharType="separate"/>
      </w:r>
      <w:ins w:id="46" w:author="nupur" w:date="2014-06-14T12:23:00Z">
        <w:r w:rsidR="00643E9E">
          <w:rPr>
            <w:noProof/>
            <w:webHidden/>
          </w:rPr>
          <w:t>42</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47" w:author="nupur" w:date="2014-06-14T12:23:00Z"/>
          <w:rFonts w:asciiTheme="minorHAnsi" w:eastAsiaTheme="minorEastAsia" w:hAnsiTheme="minorHAnsi"/>
          <w:noProof/>
          <w:color w:val="auto"/>
          <w:sz w:val="22"/>
        </w:rPr>
      </w:pPr>
      <w:ins w:id="48"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"_Toc390511952"</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7.1</w:t>
        </w:r>
        <w:r w:rsidR="00643E9E">
          <w:rPr>
            <w:rFonts w:asciiTheme="minorHAnsi" w:eastAsiaTheme="minorEastAsia" w:hAnsiTheme="minorHAnsi"/>
            <w:noProof/>
            <w:color w:val="auto"/>
            <w:sz w:val="22"/>
          </w:rPr>
          <w:tab/>
        </w:r>
        <w:r w:rsidR="00643E9E" w:rsidRPr="00FB5AEF">
          <w:rPr>
            <w:rStyle w:val="Hyperlink"/>
            <w:noProof/>
          </w:rPr>
          <w:t>Create department</w:t>
        </w:r>
        <w:r w:rsidR="00643E9E">
          <w:rPr>
            <w:noProof/>
            <w:webHidden/>
          </w:rPr>
          <w:tab/>
        </w:r>
        <w:r>
          <w:rPr>
            <w:noProof/>
            <w:webHidden/>
          </w:rPr>
          <w:fldChar w:fldCharType="begin"/>
        </w:r>
        <w:r w:rsidR="00643E9E">
          <w:rPr>
            <w:noProof/>
            <w:webHidden/>
          </w:rPr>
          <w:instrText xml:space="preserve"> PAGEREF _Toc390511952 \h </w:instrText>
        </w:r>
      </w:ins>
      <w:r>
        <w:rPr>
          <w:noProof/>
          <w:webHidden/>
        </w:rPr>
      </w:r>
      <w:r>
        <w:rPr>
          <w:noProof/>
          <w:webHidden/>
        </w:rPr>
        <w:fldChar w:fldCharType="separate"/>
      </w:r>
      <w:ins w:id="49" w:author="nupur" w:date="2014-06-14T12:23:00Z">
        <w:r w:rsidR="00643E9E">
          <w:rPr>
            <w:noProof/>
            <w:webHidden/>
          </w:rPr>
          <w:t>42</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50" w:author="nupur" w:date="2014-06-14T12:23:00Z"/>
          <w:rFonts w:asciiTheme="minorHAnsi" w:eastAsiaTheme="minorEastAsia" w:hAnsiTheme="minorHAnsi"/>
          <w:noProof/>
          <w:color w:val="auto"/>
          <w:sz w:val="22"/>
        </w:rPr>
      </w:pPr>
      <w:ins w:id="51"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"_Toc390511953"</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7.2</w:t>
        </w:r>
        <w:r w:rsidR="00643E9E">
          <w:rPr>
            <w:rFonts w:asciiTheme="minorHAnsi" w:eastAsiaTheme="minorEastAsia" w:hAnsiTheme="minorHAnsi"/>
            <w:noProof/>
            <w:color w:val="auto"/>
            <w:sz w:val="22"/>
          </w:rPr>
          <w:tab/>
        </w:r>
        <w:r w:rsidR="00643E9E" w:rsidRPr="00FB5AEF">
          <w:rPr>
            <w:rStyle w:val="Hyperlink"/>
            <w:noProof/>
          </w:rPr>
          <w:t>Manage departments</w:t>
        </w:r>
        <w:r w:rsidR="00643E9E">
          <w:rPr>
            <w:noProof/>
            <w:webHidden/>
          </w:rPr>
          <w:tab/>
        </w:r>
        <w:r>
          <w:rPr>
            <w:noProof/>
            <w:webHidden/>
          </w:rPr>
          <w:fldChar w:fldCharType="begin"/>
        </w:r>
        <w:r w:rsidR="00643E9E">
          <w:rPr>
            <w:noProof/>
            <w:webHidden/>
          </w:rPr>
          <w:instrText xml:space="preserve"> PAGEREF _Toc390511953 \h </w:instrText>
        </w:r>
      </w:ins>
      <w:r>
        <w:rPr>
          <w:noProof/>
          <w:webHidden/>
        </w:rPr>
      </w:r>
      <w:r>
        <w:rPr>
          <w:noProof/>
          <w:webHidden/>
        </w:rPr>
        <w:fldChar w:fldCharType="separate"/>
      </w:r>
      <w:ins w:id="52" w:author="nupur" w:date="2014-06-14T12:23:00Z">
        <w:r w:rsidR="00643E9E">
          <w:rPr>
            <w:noProof/>
            <w:webHidden/>
          </w:rPr>
          <w:t>43</w:t>
        </w:r>
        <w:r>
          <w:rPr>
            <w:noProof/>
            <w:webHidden/>
          </w:rPr>
          <w:fldChar w:fldCharType="end"/>
        </w:r>
        <w:r w:rsidRPr="00FB5AEF">
          <w:rPr>
            <w:rStyle w:val="Hyperlink"/>
            <w:noProof/>
          </w:rPr>
          <w:fldChar w:fldCharType="end"/>
        </w:r>
      </w:ins>
    </w:p>
    <w:p w:rsidR="00643E9E" w:rsidRDefault="009D52C8">
      <w:pPr>
        <w:pStyle w:val="TOC1"/>
        <w:rPr>
          <w:ins w:id="53" w:author="nupur" w:date="2014-06-14T12:23:00Z"/>
          <w:rFonts w:asciiTheme="minorHAnsi" w:eastAsiaTheme="minorEastAsia" w:hAnsiTheme="minorHAnsi"/>
          <w:noProof/>
          <w:color w:val="auto"/>
          <w:sz w:val="22"/>
        </w:rPr>
      </w:pPr>
      <w:ins w:id="54"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"_Toc390511954"</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8</w:t>
        </w:r>
        <w:r w:rsidR="00643E9E">
          <w:rPr>
            <w:rFonts w:asciiTheme="minorHAnsi" w:eastAsiaTheme="minorEastAsia" w:hAnsiTheme="minorHAnsi"/>
            <w:noProof/>
            <w:color w:val="auto"/>
            <w:sz w:val="22"/>
          </w:rPr>
          <w:tab/>
        </w:r>
        <w:r w:rsidR="00643E9E" w:rsidRPr="00FB5AEF">
          <w:rPr>
            <w:rStyle w:val="Hyperlink"/>
            <w:noProof/>
          </w:rPr>
          <w:t>Designation</w:t>
        </w:r>
        <w:r w:rsidR="00643E9E">
          <w:rPr>
            <w:noProof/>
            <w:webHidden/>
          </w:rPr>
          <w:tab/>
        </w:r>
        <w:r>
          <w:rPr>
            <w:noProof/>
            <w:webHidden/>
          </w:rPr>
          <w:fldChar w:fldCharType="begin"/>
        </w:r>
        <w:r w:rsidR="00643E9E">
          <w:rPr>
            <w:noProof/>
            <w:webHidden/>
          </w:rPr>
          <w:instrText xml:space="preserve"> PAGEREF _Toc390511954 \h </w:instrText>
        </w:r>
      </w:ins>
      <w:r>
        <w:rPr>
          <w:noProof/>
          <w:webHidden/>
        </w:rPr>
      </w:r>
      <w:r>
        <w:rPr>
          <w:noProof/>
          <w:webHidden/>
        </w:rPr>
        <w:fldChar w:fldCharType="separate"/>
      </w:r>
      <w:ins w:id="55" w:author="nupur" w:date="2014-06-14T12:23:00Z">
        <w:r w:rsidR="00643E9E">
          <w:rPr>
            <w:noProof/>
            <w:webHidden/>
          </w:rPr>
          <w:t>48</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56" w:author="nupur" w:date="2014-06-14T12:23:00Z"/>
          <w:rFonts w:asciiTheme="minorHAnsi" w:eastAsiaTheme="minorEastAsia" w:hAnsiTheme="minorHAnsi"/>
          <w:noProof/>
          <w:color w:val="auto"/>
          <w:sz w:val="22"/>
        </w:rPr>
      </w:pPr>
      <w:ins w:id="57"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"_Toc390511955"</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8.1</w:t>
        </w:r>
        <w:r w:rsidR="00643E9E">
          <w:rPr>
            <w:rFonts w:asciiTheme="minorHAnsi" w:eastAsiaTheme="minorEastAsia" w:hAnsiTheme="minorHAnsi"/>
            <w:noProof/>
            <w:color w:val="auto"/>
            <w:sz w:val="22"/>
          </w:rPr>
          <w:tab/>
        </w:r>
        <w:r w:rsidR="00643E9E" w:rsidRPr="00FB5AEF">
          <w:rPr>
            <w:rStyle w:val="Hyperlink"/>
            <w:noProof/>
          </w:rPr>
          <w:t>Create designation</w:t>
        </w:r>
        <w:r w:rsidR="00643E9E">
          <w:rPr>
            <w:noProof/>
            <w:webHidden/>
          </w:rPr>
          <w:tab/>
        </w:r>
        <w:r>
          <w:rPr>
            <w:noProof/>
            <w:webHidden/>
          </w:rPr>
          <w:fldChar w:fldCharType="begin"/>
        </w:r>
        <w:r w:rsidR="00643E9E">
          <w:rPr>
            <w:noProof/>
            <w:webHidden/>
          </w:rPr>
          <w:instrText xml:space="preserve"> PAGEREF _Toc390511955 \h </w:instrText>
        </w:r>
      </w:ins>
      <w:r>
        <w:rPr>
          <w:noProof/>
          <w:webHidden/>
        </w:rPr>
      </w:r>
      <w:r>
        <w:rPr>
          <w:noProof/>
          <w:webHidden/>
        </w:rPr>
        <w:fldChar w:fldCharType="separate"/>
      </w:r>
      <w:ins w:id="58" w:author="nupur" w:date="2014-06-14T12:23:00Z">
        <w:r w:rsidR="00643E9E">
          <w:rPr>
            <w:noProof/>
            <w:webHidden/>
          </w:rPr>
          <w:t>49</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59" w:author="nupur" w:date="2014-06-14T12:23:00Z"/>
          <w:rFonts w:asciiTheme="minorHAnsi" w:eastAsiaTheme="minorEastAsia" w:hAnsiTheme="minorHAnsi"/>
          <w:noProof/>
          <w:color w:val="auto"/>
          <w:sz w:val="22"/>
        </w:rPr>
      </w:pPr>
      <w:ins w:id="60"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"_Toc390511956"</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8.2</w:t>
        </w:r>
        <w:r w:rsidR="00643E9E">
          <w:rPr>
            <w:rFonts w:asciiTheme="minorHAnsi" w:eastAsiaTheme="minorEastAsia" w:hAnsiTheme="minorHAnsi"/>
            <w:noProof/>
            <w:color w:val="auto"/>
            <w:sz w:val="22"/>
          </w:rPr>
          <w:tab/>
        </w:r>
        <w:r w:rsidR="00643E9E" w:rsidRPr="00FB5AEF">
          <w:rPr>
            <w:rStyle w:val="Hyperlink"/>
            <w:noProof/>
          </w:rPr>
          <w:t>Manage designation</w:t>
        </w:r>
        <w:r w:rsidR="00643E9E">
          <w:rPr>
            <w:noProof/>
            <w:webHidden/>
          </w:rPr>
          <w:tab/>
        </w:r>
        <w:r>
          <w:rPr>
            <w:noProof/>
            <w:webHidden/>
          </w:rPr>
          <w:fldChar w:fldCharType="begin"/>
        </w:r>
        <w:r w:rsidR="00643E9E">
          <w:rPr>
            <w:noProof/>
            <w:webHidden/>
          </w:rPr>
          <w:instrText xml:space="preserve"> PAGEREF _Toc390511956 \h </w:instrText>
        </w:r>
      </w:ins>
      <w:r>
        <w:rPr>
          <w:noProof/>
          <w:webHidden/>
        </w:rPr>
      </w:r>
      <w:r>
        <w:rPr>
          <w:noProof/>
          <w:webHidden/>
        </w:rPr>
        <w:fldChar w:fldCharType="separate"/>
      </w:r>
      <w:ins w:id="61" w:author="nupur" w:date="2014-06-14T12:23:00Z">
        <w:r w:rsidR="00643E9E">
          <w:rPr>
            <w:noProof/>
            <w:webHidden/>
          </w:rPr>
          <w:t>50</w:t>
        </w:r>
        <w:r>
          <w:rPr>
            <w:noProof/>
            <w:webHidden/>
          </w:rPr>
          <w:fldChar w:fldCharType="end"/>
        </w:r>
        <w:r w:rsidRPr="00FB5AEF">
          <w:rPr>
            <w:rStyle w:val="Hyperlink"/>
            <w:noProof/>
          </w:rPr>
          <w:fldChar w:fldCharType="end"/>
        </w:r>
      </w:ins>
    </w:p>
    <w:p w:rsidR="00643E9E" w:rsidRDefault="009D52C8">
      <w:pPr>
        <w:pStyle w:val="TOC1"/>
        <w:rPr>
          <w:ins w:id="62" w:author="nupur" w:date="2014-06-14T12:23:00Z"/>
          <w:rFonts w:asciiTheme="minorHAnsi" w:eastAsiaTheme="minorEastAsia" w:hAnsiTheme="minorHAnsi"/>
          <w:noProof/>
          <w:color w:val="auto"/>
          <w:sz w:val="22"/>
        </w:rPr>
      </w:pPr>
      <w:ins w:id="63"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"_Toc390511957"</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9</w:t>
        </w:r>
        <w:r w:rsidR="00643E9E">
          <w:rPr>
            <w:rFonts w:asciiTheme="minorHAnsi" w:eastAsiaTheme="minorEastAsia" w:hAnsiTheme="minorHAnsi"/>
            <w:noProof/>
            <w:color w:val="auto"/>
            <w:sz w:val="22"/>
          </w:rPr>
          <w:tab/>
        </w:r>
        <w:r w:rsidR="00643E9E" w:rsidRPr="00FB5AEF">
          <w:rPr>
            <w:rStyle w:val="Hyperlink"/>
            <w:noProof/>
          </w:rPr>
          <w:t>User</w:t>
        </w:r>
        <w:r w:rsidR="00643E9E">
          <w:rPr>
            <w:noProof/>
            <w:webHidden/>
          </w:rPr>
          <w:tab/>
        </w:r>
        <w:r>
          <w:rPr>
            <w:noProof/>
            <w:webHidden/>
          </w:rPr>
          <w:fldChar w:fldCharType="begin"/>
        </w:r>
        <w:r w:rsidR="00643E9E">
          <w:rPr>
            <w:noProof/>
            <w:webHidden/>
          </w:rPr>
          <w:instrText xml:space="preserve"> PAGEREF _Toc390511957 \h </w:instrText>
        </w:r>
      </w:ins>
      <w:r>
        <w:rPr>
          <w:noProof/>
          <w:webHidden/>
        </w:rPr>
      </w:r>
      <w:r>
        <w:rPr>
          <w:noProof/>
          <w:webHidden/>
        </w:rPr>
        <w:fldChar w:fldCharType="separate"/>
      </w:r>
      <w:ins w:id="64" w:author="nupur" w:date="2014-06-14T12:23:00Z">
        <w:r w:rsidR="00643E9E">
          <w:rPr>
            <w:noProof/>
            <w:webHidden/>
          </w:rPr>
          <w:t>58</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65" w:author="nupur" w:date="2014-06-14T12:23:00Z"/>
          <w:rFonts w:asciiTheme="minorHAnsi" w:eastAsiaTheme="minorEastAsia" w:hAnsiTheme="minorHAnsi"/>
          <w:noProof/>
          <w:color w:val="auto"/>
          <w:sz w:val="22"/>
        </w:rPr>
      </w:pPr>
      <w:ins w:id="66"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"_Toc390511958"</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9.1</w:t>
        </w:r>
        <w:r w:rsidR="00643E9E">
          <w:rPr>
            <w:rFonts w:asciiTheme="minorHAnsi" w:eastAsiaTheme="minorEastAsia" w:hAnsiTheme="minorHAnsi"/>
            <w:noProof/>
            <w:color w:val="auto"/>
            <w:sz w:val="22"/>
          </w:rPr>
          <w:tab/>
        </w:r>
        <w:r w:rsidR="00643E9E" w:rsidRPr="00FB5AEF">
          <w:rPr>
            <w:rStyle w:val="Hyperlink"/>
            <w:noProof/>
          </w:rPr>
          <w:t>Register user</w:t>
        </w:r>
        <w:r w:rsidR="00643E9E">
          <w:rPr>
            <w:noProof/>
            <w:webHidden/>
          </w:rPr>
          <w:tab/>
        </w:r>
        <w:r>
          <w:rPr>
            <w:noProof/>
            <w:webHidden/>
          </w:rPr>
          <w:fldChar w:fldCharType="begin"/>
        </w:r>
        <w:r w:rsidR="00643E9E">
          <w:rPr>
            <w:noProof/>
            <w:webHidden/>
          </w:rPr>
          <w:instrText xml:space="preserve"> PAGEREF _Toc390511958 \h </w:instrText>
        </w:r>
      </w:ins>
      <w:r>
        <w:rPr>
          <w:noProof/>
          <w:webHidden/>
        </w:rPr>
      </w:r>
      <w:r>
        <w:rPr>
          <w:noProof/>
          <w:webHidden/>
        </w:rPr>
        <w:fldChar w:fldCharType="separate"/>
      </w:r>
      <w:ins w:id="67" w:author="nupur" w:date="2014-06-14T12:23:00Z">
        <w:r w:rsidR="00643E9E">
          <w:rPr>
            <w:noProof/>
            <w:webHidden/>
          </w:rPr>
          <w:t>58</w:t>
        </w:r>
        <w:r>
          <w:rPr>
            <w:noProof/>
            <w:webHidden/>
          </w:rPr>
          <w:fldChar w:fldCharType="end"/>
        </w:r>
        <w:r w:rsidRPr="00FB5AEF">
          <w:rPr>
            <w:rStyle w:val="Hyperlink"/>
            <w:noProof/>
          </w:rPr>
          <w:fldChar w:fldCharType="end"/>
        </w:r>
      </w:ins>
    </w:p>
    <w:p w:rsidR="00643E9E" w:rsidRDefault="009D52C8">
      <w:pPr>
        <w:pStyle w:val="TOC2"/>
        <w:tabs>
          <w:tab w:val="left" w:pos="880"/>
          <w:tab w:val="right" w:leader="dot" w:pos="9350"/>
        </w:tabs>
        <w:rPr>
          <w:ins w:id="68" w:author="nupur" w:date="2014-06-14T12:23:00Z"/>
          <w:rFonts w:asciiTheme="minorHAnsi" w:eastAsiaTheme="minorEastAsia" w:hAnsiTheme="minorHAnsi"/>
          <w:noProof/>
          <w:color w:val="auto"/>
          <w:sz w:val="22"/>
        </w:rPr>
      </w:pPr>
      <w:ins w:id="69"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"_Toc390511959"</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9.2</w:t>
        </w:r>
        <w:r w:rsidR="00643E9E">
          <w:rPr>
            <w:rFonts w:asciiTheme="minorHAnsi" w:eastAsiaTheme="minorEastAsia" w:hAnsiTheme="minorHAnsi"/>
            <w:noProof/>
            <w:color w:val="auto"/>
            <w:sz w:val="22"/>
          </w:rPr>
          <w:tab/>
        </w:r>
        <w:r w:rsidR="00643E9E" w:rsidRPr="00FB5AEF">
          <w:rPr>
            <w:rStyle w:val="Hyperlink"/>
            <w:noProof/>
          </w:rPr>
          <w:t>Manage users</w:t>
        </w:r>
        <w:r w:rsidR="00643E9E">
          <w:rPr>
            <w:noProof/>
            <w:webHidden/>
          </w:rPr>
          <w:tab/>
        </w:r>
        <w:r>
          <w:rPr>
            <w:noProof/>
            <w:webHidden/>
          </w:rPr>
          <w:fldChar w:fldCharType="begin"/>
        </w:r>
        <w:r w:rsidR="00643E9E">
          <w:rPr>
            <w:noProof/>
            <w:webHidden/>
          </w:rPr>
          <w:instrText xml:space="preserve"> PAGEREF _Toc390511959 \h </w:instrText>
        </w:r>
      </w:ins>
      <w:r>
        <w:rPr>
          <w:noProof/>
          <w:webHidden/>
        </w:rPr>
      </w:r>
      <w:r>
        <w:rPr>
          <w:noProof/>
          <w:webHidden/>
        </w:rPr>
        <w:fldChar w:fldCharType="separate"/>
      </w:r>
      <w:ins w:id="70" w:author="nupur" w:date="2014-06-14T12:23:00Z">
        <w:r w:rsidR="00643E9E">
          <w:rPr>
            <w:noProof/>
            <w:webHidden/>
          </w:rPr>
          <w:t>59</w:t>
        </w:r>
        <w:r>
          <w:rPr>
            <w:noProof/>
            <w:webHidden/>
          </w:rPr>
          <w:fldChar w:fldCharType="end"/>
        </w:r>
        <w:r w:rsidRPr="00FB5AEF">
          <w:rPr>
            <w:rStyle w:val="Hyperlink"/>
            <w:noProof/>
          </w:rPr>
          <w:fldChar w:fldCharType="end"/>
        </w:r>
      </w:ins>
    </w:p>
    <w:p w:rsidR="00643E9E" w:rsidRDefault="009D52C8">
      <w:pPr>
        <w:pStyle w:val="TOC1"/>
        <w:rPr>
          <w:ins w:id="71" w:author="nupur" w:date="2014-06-14T12:23:00Z"/>
          <w:rFonts w:asciiTheme="minorHAnsi" w:eastAsiaTheme="minorEastAsia" w:hAnsiTheme="minorHAnsi"/>
          <w:noProof/>
          <w:color w:val="auto"/>
          <w:sz w:val="22"/>
        </w:rPr>
      </w:pPr>
      <w:ins w:id="72"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"_Toc390511960"</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10</w:t>
        </w:r>
        <w:r w:rsidR="00643E9E">
          <w:rPr>
            <w:rFonts w:asciiTheme="minorHAnsi" w:eastAsiaTheme="minorEastAsia" w:hAnsiTheme="minorHAnsi"/>
            <w:noProof/>
            <w:color w:val="auto"/>
            <w:sz w:val="22"/>
          </w:rPr>
          <w:tab/>
        </w:r>
        <w:r w:rsidR="00643E9E" w:rsidRPr="00FB5AEF">
          <w:rPr>
            <w:rStyle w:val="Hyperlink"/>
            <w:noProof/>
          </w:rPr>
          <w:t>Bidder</w:t>
        </w:r>
        <w:r w:rsidR="00643E9E">
          <w:rPr>
            <w:noProof/>
            <w:webHidden/>
          </w:rPr>
          <w:tab/>
        </w:r>
        <w:r>
          <w:rPr>
            <w:noProof/>
            <w:webHidden/>
          </w:rPr>
          <w:fldChar w:fldCharType="begin"/>
        </w:r>
        <w:r w:rsidR="00643E9E">
          <w:rPr>
            <w:noProof/>
            <w:webHidden/>
          </w:rPr>
          <w:instrText xml:space="preserve"> PAGEREF _Toc390511960 \h </w:instrText>
        </w:r>
      </w:ins>
      <w:r>
        <w:rPr>
          <w:noProof/>
          <w:webHidden/>
        </w:rPr>
      </w:r>
      <w:r>
        <w:rPr>
          <w:noProof/>
          <w:webHidden/>
        </w:rPr>
        <w:fldChar w:fldCharType="separate"/>
      </w:r>
      <w:ins w:id="73" w:author="nupur" w:date="2014-06-14T12:23:00Z">
        <w:r w:rsidR="00643E9E">
          <w:rPr>
            <w:noProof/>
            <w:webHidden/>
          </w:rPr>
          <w:t>69</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74" w:author="nupur" w:date="2014-06-14T12:23:00Z"/>
          <w:rFonts w:asciiTheme="minorHAnsi" w:eastAsiaTheme="minorEastAsia" w:hAnsiTheme="minorHAnsi"/>
          <w:noProof/>
          <w:color w:val="auto"/>
          <w:sz w:val="22"/>
        </w:rPr>
      </w:pPr>
      <w:ins w:id="75"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"_Toc390511961"</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10.1</w:t>
        </w:r>
        <w:r w:rsidR="00643E9E">
          <w:rPr>
            <w:rFonts w:asciiTheme="minorHAnsi" w:eastAsiaTheme="minorEastAsia" w:hAnsiTheme="minorHAnsi"/>
            <w:noProof/>
            <w:color w:val="auto"/>
            <w:sz w:val="22"/>
          </w:rPr>
          <w:tab/>
        </w:r>
        <w:r w:rsidR="00643E9E" w:rsidRPr="00FB5AEF">
          <w:rPr>
            <w:rStyle w:val="Hyperlink"/>
            <w:noProof/>
          </w:rPr>
          <w:t>Register bidder</w:t>
        </w:r>
        <w:r w:rsidR="00643E9E">
          <w:rPr>
            <w:noProof/>
            <w:webHidden/>
          </w:rPr>
          <w:tab/>
        </w:r>
        <w:r>
          <w:rPr>
            <w:noProof/>
            <w:webHidden/>
          </w:rPr>
          <w:fldChar w:fldCharType="begin"/>
        </w:r>
        <w:r w:rsidR="00643E9E">
          <w:rPr>
            <w:noProof/>
            <w:webHidden/>
          </w:rPr>
          <w:instrText xml:space="preserve"> PAGEREF _Toc390511961 \h </w:instrText>
        </w:r>
      </w:ins>
      <w:r>
        <w:rPr>
          <w:noProof/>
          <w:webHidden/>
        </w:rPr>
      </w:r>
      <w:r>
        <w:rPr>
          <w:noProof/>
          <w:webHidden/>
        </w:rPr>
        <w:fldChar w:fldCharType="separate"/>
      </w:r>
      <w:ins w:id="76" w:author="nupur" w:date="2014-06-14T12:23:00Z">
        <w:r w:rsidR="00643E9E">
          <w:rPr>
            <w:noProof/>
            <w:webHidden/>
          </w:rPr>
          <w:t>69</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77" w:author="nupur" w:date="2014-06-14T12:23:00Z"/>
          <w:rFonts w:asciiTheme="minorHAnsi" w:eastAsiaTheme="minorEastAsia" w:hAnsiTheme="minorHAnsi"/>
          <w:noProof/>
          <w:color w:val="auto"/>
          <w:sz w:val="22"/>
        </w:rPr>
      </w:pPr>
      <w:ins w:id="78" w:author="nupur" w:date="2014-06-14T12:23:00Z">
        <w:r w:rsidRPr="00FB5AEF">
          <w:rPr>
            <w:rStyle w:val="Hyperlink"/>
            <w:noProof/>
          </w:rPr>
          <w:lastRenderedPageBreak/>
          <w:fldChar w:fldCharType="begin"/>
        </w:r>
        <w:r w:rsidR="00643E9E" w:rsidRPr="00FB5AEF">
          <w:rPr>
            <w:rStyle w:val="Hyperlink"/>
            <w:noProof/>
          </w:rPr>
          <w:instrText xml:space="preserve"> </w:instrText>
        </w:r>
        <w:r w:rsidR="00643E9E">
          <w:rPr>
            <w:noProof/>
          </w:rPr>
          <w:instrText>HYPERLINK \l "_Toc390511962"</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10.2</w:t>
        </w:r>
        <w:r w:rsidR="00643E9E">
          <w:rPr>
            <w:rFonts w:asciiTheme="minorHAnsi" w:eastAsiaTheme="minorEastAsia" w:hAnsiTheme="minorHAnsi"/>
            <w:noProof/>
            <w:color w:val="auto"/>
            <w:sz w:val="22"/>
          </w:rPr>
          <w:tab/>
        </w:r>
        <w:r w:rsidR="00643E9E" w:rsidRPr="00FB5AEF">
          <w:rPr>
            <w:rStyle w:val="Hyperlink"/>
            <w:noProof/>
          </w:rPr>
          <w:t>Manage bidders</w:t>
        </w:r>
        <w:r w:rsidR="00643E9E">
          <w:rPr>
            <w:noProof/>
            <w:webHidden/>
          </w:rPr>
          <w:tab/>
        </w:r>
        <w:r>
          <w:rPr>
            <w:noProof/>
            <w:webHidden/>
          </w:rPr>
          <w:fldChar w:fldCharType="begin"/>
        </w:r>
        <w:r w:rsidR="00643E9E">
          <w:rPr>
            <w:noProof/>
            <w:webHidden/>
          </w:rPr>
          <w:instrText xml:space="preserve"> PAGEREF _Toc390511962 \h </w:instrText>
        </w:r>
      </w:ins>
      <w:r>
        <w:rPr>
          <w:noProof/>
          <w:webHidden/>
        </w:rPr>
      </w:r>
      <w:r>
        <w:rPr>
          <w:noProof/>
          <w:webHidden/>
        </w:rPr>
        <w:fldChar w:fldCharType="separate"/>
      </w:r>
      <w:ins w:id="79" w:author="nupur" w:date="2014-06-14T12:23:00Z">
        <w:r w:rsidR="00643E9E">
          <w:rPr>
            <w:noProof/>
            <w:webHidden/>
          </w:rPr>
          <w:t>71</w:t>
        </w:r>
        <w:r>
          <w:rPr>
            <w:noProof/>
            <w:webHidden/>
          </w:rPr>
          <w:fldChar w:fldCharType="end"/>
        </w:r>
        <w:r w:rsidRPr="00FB5AEF">
          <w:rPr>
            <w:rStyle w:val="Hyperlink"/>
            <w:noProof/>
          </w:rPr>
          <w:fldChar w:fldCharType="end"/>
        </w:r>
      </w:ins>
    </w:p>
    <w:p w:rsidR="00643E9E" w:rsidRDefault="009D52C8">
      <w:pPr>
        <w:pStyle w:val="TOC1"/>
        <w:rPr>
          <w:ins w:id="80" w:author="nupur" w:date="2014-06-14T12:23:00Z"/>
          <w:rFonts w:asciiTheme="minorHAnsi" w:eastAsiaTheme="minorEastAsia" w:hAnsiTheme="minorHAnsi"/>
          <w:noProof/>
          <w:color w:val="auto"/>
          <w:sz w:val="22"/>
        </w:rPr>
      </w:pPr>
      <w:ins w:id="81"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"_Toc390511963"</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11</w:t>
        </w:r>
        <w:r w:rsidR="00643E9E">
          <w:rPr>
            <w:rFonts w:asciiTheme="minorHAnsi" w:eastAsiaTheme="minorEastAsia" w:hAnsiTheme="minorHAnsi"/>
            <w:noProof/>
            <w:color w:val="auto"/>
            <w:sz w:val="22"/>
          </w:rPr>
          <w:tab/>
        </w:r>
        <w:r w:rsidR="00643E9E" w:rsidRPr="00FB5AEF">
          <w:rPr>
            <w:rStyle w:val="Hyperlink"/>
            <w:noProof/>
          </w:rPr>
          <w:t>Search SSO user</w:t>
        </w:r>
        <w:r w:rsidR="00643E9E">
          <w:rPr>
            <w:noProof/>
            <w:webHidden/>
          </w:rPr>
          <w:tab/>
        </w:r>
        <w:r>
          <w:rPr>
            <w:noProof/>
            <w:webHidden/>
          </w:rPr>
          <w:fldChar w:fldCharType="begin"/>
        </w:r>
        <w:r w:rsidR="00643E9E">
          <w:rPr>
            <w:noProof/>
            <w:webHidden/>
          </w:rPr>
          <w:instrText xml:space="preserve"> PAGEREF _Toc390511963 \h </w:instrText>
        </w:r>
      </w:ins>
      <w:r>
        <w:rPr>
          <w:noProof/>
          <w:webHidden/>
        </w:rPr>
      </w:r>
      <w:r>
        <w:rPr>
          <w:noProof/>
          <w:webHidden/>
        </w:rPr>
        <w:fldChar w:fldCharType="separate"/>
      </w:r>
      <w:ins w:id="82" w:author="nupur" w:date="2014-06-14T12:23:00Z">
        <w:r w:rsidR="00643E9E">
          <w:rPr>
            <w:noProof/>
            <w:webHidden/>
          </w:rPr>
          <w:t>86</w:t>
        </w:r>
        <w:r>
          <w:rPr>
            <w:noProof/>
            <w:webHidden/>
          </w:rPr>
          <w:fldChar w:fldCharType="end"/>
        </w:r>
        <w:r w:rsidRPr="00FB5AEF">
          <w:rPr>
            <w:rStyle w:val="Hyperlink"/>
            <w:noProof/>
          </w:rPr>
          <w:fldChar w:fldCharType="end"/>
        </w:r>
      </w:ins>
    </w:p>
    <w:p w:rsidR="00643E9E" w:rsidRDefault="009D52C8">
      <w:pPr>
        <w:pStyle w:val="TOC1"/>
        <w:rPr>
          <w:ins w:id="83" w:author="nupur" w:date="2014-06-14T12:23:00Z"/>
          <w:rFonts w:asciiTheme="minorHAnsi" w:eastAsiaTheme="minorEastAsia" w:hAnsiTheme="minorHAnsi"/>
          <w:noProof/>
          <w:color w:val="auto"/>
          <w:sz w:val="22"/>
        </w:rPr>
      </w:pPr>
      <w:ins w:id="84"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"_Toc390511964"</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12</w:t>
        </w:r>
        <w:r w:rsidR="00643E9E">
          <w:rPr>
            <w:rFonts w:asciiTheme="minorHAnsi" w:eastAsiaTheme="minorEastAsia" w:hAnsiTheme="minorHAnsi"/>
            <w:noProof/>
            <w:color w:val="auto"/>
            <w:sz w:val="22"/>
          </w:rPr>
          <w:tab/>
        </w:r>
        <w:r w:rsidR="00643E9E" w:rsidRPr="00FB5AEF">
          <w:rPr>
            <w:rStyle w:val="Hyperlink"/>
            <w:noProof/>
          </w:rPr>
          <w:t>Manage SSO users</w:t>
        </w:r>
        <w:r w:rsidR="00643E9E">
          <w:rPr>
            <w:noProof/>
            <w:webHidden/>
          </w:rPr>
          <w:tab/>
        </w:r>
        <w:r>
          <w:rPr>
            <w:noProof/>
            <w:webHidden/>
          </w:rPr>
          <w:fldChar w:fldCharType="begin"/>
        </w:r>
        <w:r w:rsidR="00643E9E">
          <w:rPr>
            <w:noProof/>
            <w:webHidden/>
          </w:rPr>
          <w:instrText xml:space="preserve"> PAGEREF _Toc390511964 \h </w:instrText>
        </w:r>
      </w:ins>
      <w:r>
        <w:rPr>
          <w:noProof/>
          <w:webHidden/>
        </w:rPr>
      </w:r>
      <w:r>
        <w:rPr>
          <w:noProof/>
          <w:webHidden/>
        </w:rPr>
        <w:fldChar w:fldCharType="separate"/>
      </w:r>
      <w:ins w:id="85" w:author="nupur" w:date="2014-06-14T12:23:00Z">
        <w:r w:rsidR="00643E9E">
          <w:rPr>
            <w:noProof/>
            <w:webHidden/>
          </w:rPr>
          <w:t>86</w:t>
        </w:r>
        <w:r>
          <w:rPr>
            <w:noProof/>
            <w:webHidden/>
          </w:rPr>
          <w:fldChar w:fldCharType="end"/>
        </w:r>
        <w:r w:rsidRPr="00FB5AEF">
          <w:rPr>
            <w:rStyle w:val="Hyperlink"/>
            <w:noProof/>
          </w:rPr>
          <w:fldChar w:fldCharType="end"/>
        </w:r>
      </w:ins>
    </w:p>
    <w:p w:rsidR="00643E9E" w:rsidRDefault="009D52C8">
      <w:pPr>
        <w:pStyle w:val="TOC1"/>
        <w:rPr>
          <w:ins w:id="86" w:author="nupur" w:date="2014-06-14T12:23:00Z"/>
          <w:rFonts w:asciiTheme="minorHAnsi" w:eastAsiaTheme="minorEastAsia" w:hAnsiTheme="minorHAnsi"/>
          <w:noProof/>
          <w:color w:val="auto"/>
          <w:sz w:val="22"/>
        </w:rPr>
      </w:pPr>
      <w:ins w:id="87"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"_Toc390511965"</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w:t>
        </w:r>
        <w:r w:rsidR="00643E9E">
          <w:rPr>
            <w:rFonts w:asciiTheme="minorHAnsi" w:eastAsiaTheme="minorEastAsia" w:hAnsiTheme="minorHAnsi"/>
            <w:noProof/>
            <w:color w:val="auto"/>
            <w:sz w:val="22"/>
          </w:rPr>
          <w:tab/>
        </w:r>
        <w:r w:rsidR="00643E9E" w:rsidRPr="00FB5AEF">
          <w:rPr>
            <w:rStyle w:val="Hyperlink"/>
            <w:noProof/>
          </w:rPr>
          <w:t>Manage content</w:t>
        </w:r>
        <w:r w:rsidR="00643E9E">
          <w:rPr>
            <w:noProof/>
            <w:webHidden/>
          </w:rPr>
          <w:tab/>
        </w:r>
        <w:r>
          <w:rPr>
            <w:noProof/>
            <w:webHidden/>
          </w:rPr>
          <w:fldChar w:fldCharType="begin"/>
        </w:r>
        <w:r w:rsidR="00643E9E">
          <w:rPr>
            <w:noProof/>
            <w:webHidden/>
          </w:rPr>
          <w:instrText xml:space="preserve"> PAGEREF _Toc390511965 \h </w:instrText>
        </w:r>
      </w:ins>
      <w:r>
        <w:rPr>
          <w:noProof/>
          <w:webHidden/>
        </w:rPr>
      </w:r>
      <w:r>
        <w:rPr>
          <w:noProof/>
          <w:webHidden/>
        </w:rPr>
        <w:fldChar w:fldCharType="separate"/>
      </w:r>
      <w:ins w:id="88" w:author="nupur" w:date="2014-06-14T12:23:00Z">
        <w:r w:rsidR="00643E9E">
          <w:rPr>
            <w:noProof/>
            <w:webHidden/>
          </w:rPr>
          <w:t>87</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89" w:author="nupur" w:date="2014-06-14T12:23:00Z"/>
          <w:rFonts w:asciiTheme="minorHAnsi" w:eastAsiaTheme="minorEastAsia" w:hAnsiTheme="minorHAnsi"/>
          <w:noProof/>
          <w:color w:val="auto"/>
          <w:sz w:val="22"/>
        </w:rPr>
      </w:pPr>
      <w:ins w:id="90"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"_Toc390511966"</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13.1</w:t>
        </w:r>
        <w:r w:rsidR="00643E9E">
          <w:rPr>
            <w:rFonts w:asciiTheme="minorHAnsi" w:eastAsiaTheme="minorEastAsia" w:hAnsiTheme="minorHAnsi"/>
            <w:noProof/>
            <w:color w:val="auto"/>
            <w:sz w:val="22"/>
          </w:rPr>
          <w:tab/>
        </w:r>
        <w:r w:rsidR="00643E9E" w:rsidRPr="00FB5AEF">
          <w:rPr>
            <w:rStyle w:val="Hyperlink"/>
            <w:noProof/>
          </w:rPr>
          <w:t>Create grade</w:t>
        </w:r>
        <w:r w:rsidR="00643E9E">
          <w:rPr>
            <w:noProof/>
            <w:webHidden/>
          </w:rPr>
          <w:tab/>
        </w:r>
        <w:r>
          <w:rPr>
            <w:noProof/>
            <w:webHidden/>
          </w:rPr>
          <w:fldChar w:fldCharType="begin"/>
        </w:r>
        <w:r w:rsidR="00643E9E">
          <w:rPr>
            <w:noProof/>
            <w:webHidden/>
          </w:rPr>
          <w:instrText xml:space="preserve"> PAGEREF _Toc390511966 \h </w:instrText>
        </w:r>
      </w:ins>
      <w:r>
        <w:rPr>
          <w:noProof/>
          <w:webHidden/>
        </w:rPr>
      </w:r>
      <w:r>
        <w:rPr>
          <w:noProof/>
          <w:webHidden/>
        </w:rPr>
        <w:fldChar w:fldCharType="separate"/>
      </w:r>
      <w:ins w:id="91" w:author="nupur" w:date="2014-06-14T12:23:00Z">
        <w:r w:rsidR="00643E9E">
          <w:rPr>
            <w:noProof/>
            <w:webHidden/>
          </w:rPr>
          <w:t>89</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92" w:author="nupur" w:date="2014-06-14T12:23:00Z"/>
          <w:rFonts w:asciiTheme="minorHAnsi" w:eastAsiaTheme="minorEastAsia" w:hAnsiTheme="minorHAnsi"/>
          <w:noProof/>
          <w:color w:val="auto"/>
          <w:sz w:val="22"/>
        </w:rPr>
      </w:pPr>
      <w:ins w:id="93"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"_Toc390511967"</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13.2</w:t>
        </w:r>
        <w:r w:rsidR="00643E9E">
          <w:rPr>
            <w:rFonts w:asciiTheme="minorHAnsi" w:eastAsiaTheme="minorEastAsia" w:hAnsiTheme="minorHAnsi"/>
            <w:noProof/>
            <w:color w:val="auto"/>
            <w:sz w:val="22"/>
          </w:rPr>
          <w:tab/>
        </w:r>
        <w:r w:rsidR="00643E9E" w:rsidRPr="00FB5AEF">
          <w:rPr>
            <w:rStyle w:val="Hyperlink"/>
            <w:noProof/>
          </w:rPr>
          <w:t>Manage grade</w:t>
        </w:r>
        <w:r w:rsidR="00643E9E">
          <w:rPr>
            <w:noProof/>
            <w:webHidden/>
          </w:rPr>
          <w:tab/>
        </w:r>
        <w:r>
          <w:rPr>
            <w:noProof/>
            <w:webHidden/>
          </w:rPr>
          <w:fldChar w:fldCharType="begin"/>
        </w:r>
        <w:r w:rsidR="00643E9E">
          <w:rPr>
            <w:noProof/>
            <w:webHidden/>
          </w:rPr>
          <w:instrText xml:space="preserve"> PAGEREF _Toc390511967 \h </w:instrText>
        </w:r>
      </w:ins>
      <w:r>
        <w:rPr>
          <w:noProof/>
          <w:webHidden/>
        </w:rPr>
      </w:r>
      <w:r>
        <w:rPr>
          <w:noProof/>
          <w:webHidden/>
        </w:rPr>
        <w:fldChar w:fldCharType="separate"/>
      </w:r>
      <w:ins w:id="94" w:author="nupur" w:date="2014-06-14T12:23:00Z">
        <w:r w:rsidR="00643E9E">
          <w:rPr>
            <w:noProof/>
            <w:webHidden/>
          </w:rPr>
          <w:t>91</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95" w:author="nupur" w:date="2014-06-14T12:23:00Z"/>
          <w:rFonts w:asciiTheme="minorHAnsi" w:eastAsiaTheme="minorEastAsia" w:hAnsiTheme="minorHAnsi"/>
          <w:noProof/>
          <w:color w:val="auto"/>
          <w:sz w:val="22"/>
        </w:rPr>
      </w:pPr>
      <w:ins w:id="96"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"_Toc390511968"</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13.3</w:t>
        </w:r>
        <w:r w:rsidR="00643E9E">
          <w:rPr>
            <w:rFonts w:asciiTheme="minorHAnsi" w:eastAsiaTheme="minorEastAsia" w:hAnsiTheme="minorHAnsi"/>
            <w:noProof/>
            <w:color w:val="auto"/>
            <w:sz w:val="22"/>
          </w:rPr>
          <w:tab/>
        </w:r>
        <w:r w:rsidR="00643E9E" w:rsidRPr="00FB5AEF">
          <w:rPr>
            <w:rStyle w:val="Hyperlink"/>
            <w:noProof/>
          </w:rPr>
          <w:t>Create category</w:t>
        </w:r>
        <w:r w:rsidR="00643E9E">
          <w:rPr>
            <w:noProof/>
            <w:webHidden/>
          </w:rPr>
          <w:tab/>
        </w:r>
        <w:r>
          <w:rPr>
            <w:noProof/>
            <w:webHidden/>
          </w:rPr>
          <w:fldChar w:fldCharType="begin"/>
        </w:r>
        <w:r w:rsidR="00643E9E">
          <w:rPr>
            <w:noProof/>
            <w:webHidden/>
          </w:rPr>
          <w:instrText xml:space="preserve"> PAGEREF _Toc390511968 \h </w:instrText>
        </w:r>
      </w:ins>
      <w:r>
        <w:rPr>
          <w:noProof/>
          <w:webHidden/>
        </w:rPr>
      </w:r>
      <w:r>
        <w:rPr>
          <w:noProof/>
          <w:webHidden/>
        </w:rPr>
        <w:fldChar w:fldCharType="separate"/>
      </w:r>
      <w:ins w:id="97" w:author="nupur" w:date="2014-06-14T12:23:00Z">
        <w:r w:rsidR="00643E9E">
          <w:rPr>
            <w:noProof/>
            <w:webHidden/>
          </w:rPr>
          <w:t>92</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98" w:author="nupur" w:date="2014-06-14T12:23:00Z"/>
          <w:rFonts w:asciiTheme="minorHAnsi" w:eastAsiaTheme="minorEastAsia" w:hAnsiTheme="minorHAnsi"/>
          <w:noProof/>
          <w:color w:val="auto"/>
          <w:sz w:val="22"/>
        </w:rPr>
      </w:pPr>
      <w:ins w:id="99"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"_Toc390511969"</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13.4</w:t>
        </w:r>
        <w:r w:rsidR="00643E9E">
          <w:rPr>
            <w:rFonts w:asciiTheme="minorHAnsi" w:eastAsiaTheme="minorEastAsia" w:hAnsiTheme="minorHAnsi"/>
            <w:noProof/>
            <w:color w:val="auto"/>
            <w:sz w:val="22"/>
          </w:rPr>
          <w:tab/>
        </w:r>
        <w:r w:rsidR="00643E9E" w:rsidRPr="00FB5AEF">
          <w:rPr>
            <w:rStyle w:val="Hyperlink"/>
            <w:noProof/>
          </w:rPr>
          <w:t>Manage category</w:t>
        </w:r>
        <w:r w:rsidR="00643E9E">
          <w:rPr>
            <w:noProof/>
            <w:webHidden/>
          </w:rPr>
          <w:tab/>
        </w:r>
        <w:r>
          <w:rPr>
            <w:noProof/>
            <w:webHidden/>
          </w:rPr>
          <w:fldChar w:fldCharType="begin"/>
        </w:r>
        <w:r w:rsidR="00643E9E">
          <w:rPr>
            <w:noProof/>
            <w:webHidden/>
          </w:rPr>
          <w:instrText xml:space="preserve"> PAGEREF _Toc390511969 \h </w:instrText>
        </w:r>
      </w:ins>
      <w:r>
        <w:rPr>
          <w:noProof/>
          <w:webHidden/>
        </w:rPr>
      </w:r>
      <w:r>
        <w:rPr>
          <w:noProof/>
          <w:webHidden/>
        </w:rPr>
        <w:fldChar w:fldCharType="separate"/>
      </w:r>
      <w:ins w:id="100" w:author="nupur" w:date="2014-06-14T12:23:00Z">
        <w:r w:rsidR="00643E9E">
          <w:rPr>
            <w:noProof/>
            <w:webHidden/>
          </w:rPr>
          <w:t>94</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01" w:author="nupur" w:date="2014-06-14T12:23:00Z"/>
          <w:rFonts w:asciiTheme="minorHAnsi" w:eastAsiaTheme="minorEastAsia" w:hAnsiTheme="minorHAnsi"/>
          <w:noProof/>
          <w:color w:val="auto"/>
          <w:sz w:val="22"/>
        </w:rPr>
      </w:pPr>
      <w:ins w:id="102"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"_Toc390511970"</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13.5</w:t>
        </w:r>
        <w:r w:rsidR="00643E9E">
          <w:rPr>
            <w:rFonts w:asciiTheme="minorHAnsi" w:eastAsiaTheme="minorEastAsia" w:hAnsiTheme="minorHAnsi"/>
            <w:noProof/>
            <w:color w:val="auto"/>
            <w:sz w:val="22"/>
          </w:rPr>
          <w:tab/>
        </w:r>
        <w:r w:rsidR="00643E9E" w:rsidRPr="00FB5AEF">
          <w:rPr>
            <w:rStyle w:val="Hyperlink"/>
            <w:noProof/>
          </w:rPr>
          <w:t>Create item</w:t>
        </w:r>
        <w:r w:rsidR="00643E9E">
          <w:rPr>
            <w:noProof/>
            <w:webHidden/>
          </w:rPr>
          <w:tab/>
        </w:r>
        <w:r>
          <w:rPr>
            <w:noProof/>
            <w:webHidden/>
          </w:rPr>
          <w:fldChar w:fldCharType="begin"/>
        </w:r>
        <w:r w:rsidR="00643E9E">
          <w:rPr>
            <w:noProof/>
            <w:webHidden/>
          </w:rPr>
          <w:instrText xml:space="preserve"> PAGEREF _Toc390511970 \h </w:instrText>
        </w:r>
      </w:ins>
      <w:r>
        <w:rPr>
          <w:noProof/>
          <w:webHidden/>
        </w:rPr>
      </w:r>
      <w:r>
        <w:rPr>
          <w:noProof/>
          <w:webHidden/>
        </w:rPr>
        <w:fldChar w:fldCharType="separate"/>
      </w:r>
      <w:ins w:id="103" w:author="nupur" w:date="2014-06-14T12:23:00Z">
        <w:r w:rsidR="00643E9E">
          <w:rPr>
            <w:noProof/>
            <w:webHidden/>
          </w:rPr>
          <w:t>97</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04" w:author="nupur" w:date="2014-06-14T12:23:00Z"/>
          <w:rFonts w:asciiTheme="minorHAnsi" w:eastAsiaTheme="minorEastAsia" w:hAnsiTheme="minorHAnsi"/>
          <w:noProof/>
          <w:color w:val="auto"/>
          <w:sz w:val="22"/>
        </w:rPr>
      </w:pPr>
      <w:ins w:id="105"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"_Toc390511971"</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13.6</w:t>
        </w:r>
        <w:r w:rsidR="00643E9E">
          <w:rPr>
            <w:rFonts w:asciiTheme="minorHAnsi" w:eastAsiaTheme="minorEastAsia" w:hAnsiTheme="minorHAnsi"/>
            <w:noProof/>
            <w:color w:val="auto"/>
            <w:sz w:val="22"/>
          </w:rPr>
          <w:tab/>
        </w:r>
        <w:r w:rsidR="00643E9E" w:rsidRPr="00FB5AEF">
          <w:rPr>
            <w:rStyle w:val="Hyperlink"/>
            <w:noProof/>
          </w:rPr>
          <w:t>Manage item</w:t>
        </w:r>
        <w:r w:rsidR="00643E9E">
          <w:rPr>
            <w:noProof/>
            <w:webHidden/>
          </w:rPr>
          <w:tab/>
        </w:r>
        <w:r>
          <w:rPr>
            <w:noProof/>
            <w:webHidden/>
          </w:rPr>
          <w:fldChar w:fldCharType="begin"/>
        </w:r>
        <w:r w:rsidR="00643E9E">
          <w:rPr>
            <w:noProof/>
            <w:webHidden/>
          </w:rPr>
          <w:instrText xml:space="preserve"> PAGEREF _Toc390511971 \h </w:instrText>
        </w:r>
      </w:ins>
      <w:r>
        <w:rPr>
          <w:noProof/>
          <w:webHidden/>
        </w:rPr>
      </w:r>
      <w:r>
        <w:rPr>
          <w:noProof/>
          <w:webHidden/>
        </w:rPr>
        <w:fldChar w:fldCharType="separate"/>
      </w:r>
      <w:ins w:id="106" w:author="nupur" w:date="2014-06-14T12:23:00Z">
        <w:r w:rsidR="00643E9E">
          <w:rPr>
            <w:noProof/>
            <w:webHidden/>
          </w:rPr>
          <w:t>98</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07" w:author="nupur" w:date="2014-06-14T12:23:00Z"/>
          <w:rFonts w:asciiTheme="minorHAnsi" w:eastAsiaTheme="minorEastAsia" w:hAnsiTheme="minorHAnsi"/>
          <w:noProof/>
          <w:color w:val="auto"/>
          <w:sz w:val="22"/>
        </w:rPr>
      </w:pPr>
      <w:ins w:id="108"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"_Toc390511972"</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13.7</w:t>
        </w:r>
        <w:r w:rsidR="00643E9E">
          <w:rPr>
            <w:rFonts w:asciiTheme="minorHAnsi" w:eastAsiaTheme="minorEastAsia" w:hAnsiTheme="minorHAnsi"/>
            <w:noProof/>
            <w:color w:val="auto"/>
            <w:sz w:val="22"/>
          </w:rPr>
          <w:tab/>
        </w:r>
        <w:r w:rsidR="00643E9E" w:rsidRPr="00FB5AEF">
          <w:rPr>
            <w:rStyle w:val="Hyperlink"/>
            <w:noProof/>
          </w:rPr>
          <w:t>Configure BOQ</w:t>
        </w:r>
        <w:r w:rsidR="00643E9E">
          <w:rPr>
            <w:noProof/>
            <w:webHidden/>
          </w:rPr>
          <w:tab/>
        </w:r>
        <w:r>
          <w:rPr>
            <w:noProof/>
            <w:webHidden/>
          </w:rPr>
          <w:fldChar w:fldCharType="begin"/>
        </w:r>
        <w:r w:rsidR="00643E9E">
          <w:rPr>
            <w:noProof/>
            <w:webHidden/>
          </w:rPr>
          <w:instrText xml:space="preserve"> PAGEREF _Toc390511972 \h </w:instrText>
        </w:r>
      </w:ins>
      <w:r>
        <w:rPr>
          <w:noProof/>
          <w:webHidden/>
        </w:rPr>
      </w:r>
      <w:r>
        <w:rPr>
          <w:noProof/>
          <w:webHidden/>
        </w:rPr>
        <w:fldChar w:fldCharType="separate"/>
      </w:r>
      <w:ins w:id="109" w:author="nupur" w:date="2014-06-14T12:23:00Z">
        <w:r w:rsidR="00643E9E">
          <w:rPr>
            <w:noProof/>
            <w:webHidden/>
          </w:rPr>
          <w:t>100</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10" w:author="nupur" w:date="2014-06-14T12:23:00Z"/>
          <w:rFonts w:asciiTheme="minorHAnsi" w:eastAsiaTheme="minorEastAsia" w:hAnsiTheme="minorHAnsi"/>
          <w:noProof/>
          <w:color w:val="auto"/>
          <w:sz w:val="22"/>
        </w:rPr>
      </w:pPr>
      <w:ins w:id="111"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"_Toc390511973"</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13.8</w:t>
        </w:r>
        <w:r w:rsidR="00643E9E">
          <w:rPr>
            <w:rFonts w:asciiTheme="minorHAnsi" w:eastAsiaTheme="minorEastAsia" w:hAnsiTheme="minorHAnsi"/>
            <w:noProof/>
            <w:color w:val="auto"/>
            <w:sz w:val="22"/>
          </w:rPr>
          <w:tab/>
        </w:r>
        <w:r w:rsidR="00643E9E" w:rsidRPr="00FB5AEF">
          <w:rPr>
            <w:rStyle w:val="Hyperlink"/>
            <w:noProof/>
          </w:rPr>
          <w:t>Create marquee</w:t>
        </w:r>
        <w:r w:rsidR="00643E9E">
          <w:rPr>
            <w:noProof/>
            <w:webHidden/>
          </w:rPr>
          <w:tab/>
        </w:r>
        <w:r>
          <w:rPr>
            <w:noProof/>
            <w:webHidden/>
          </w:rPr>
          <w:fldChar w:fldCharType="begin"/>
        </w:r>
        <w:r w:rsidR="00643E9E">
          <w:rPr>
            <w:noProof/>
            <w:webHidden/>
          </w:rPr>
          <w:instrText xml:space="preserve"> PAGEREF _Toc390511973 \h </w:instrText>
        </w:r>
      </w:ins>
      <w:r>
        <w:rPr>
          <w:noProof/>
          <w:webHidden/>
        </w:rPr>
      </w:r>
      <w:r>
        <w:rPr>
          <w:noProof/>
          <w:webHidden/>
        </w:rPr>
        <w:fldChar w:fldCharType="separate"/>
      </w:r>
      <w:ins w:id="112" w:author="nupur" w:date="2014-06-14T12:23:00Z">
        <w:r w:rsidR="00643E9E">
          <w:rPr>
            <w:noProof/>
            <w:webHidden/>
          </w:rPr>
          <w:t>107</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13" w:author="nupur" w:date="2014-06-14T12:23:00Z"/>
          <w:rFonts w:asciiTheme="minorHAnsi" w:eastAsiaTheme="minorEastAsia" w:hAnsiTheme="minorHAnsi"/>
          <w:noProof/>
          <w:color w:val="auto"/>
          <w:sz w:val="22"/>
        </w:rPr>
      </w:pPr>
      <w:ins w:id="114"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"_Toc390511974"</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13.9</w:t>
        </w:r>
        <w:r w:rsidR="00643E9E">
          <w:rPr>
            <w:rFonts w:asciiTheme="minorHAnsi" w:eastAsiaTheme="minorEastAsia" w:hAnsiTheme="minorHAnsi"/>
            <w:noProof/>
            <w:color w:val="auto"/>
            <w:sz w:val="22"/>
          </w:rPr>
          <w:tab/>
        </w:r>
        <w:r w:rsidR="00643E9E" w:rsidRPr="00FB5AEF">
          <w:rPr>
            <w:rStyle w:val="Hyperlink"/>
            <w:noProof/>
          </w:rPr>
          <w:t>Manage marquee</w:t>
        </w:r>
        <w:r w:rsidR="00643E9E">
          <w:rPr>
            <w:noProof/>
            <w:webHidden/>
          </w:rPr>
          <w:tab/>
        </w:r>
        <w:r>
          <w:rPr>
            <w:noProof/>
            <w:webHidden/>
          </w:rPr>
          <w:fldChar w:fldCharType="begin"/>
        </w:r>
        <w:r w:rsidR="00643E9E">
          <w:rPr>
            <w:noProof/>
            <w:webHidden/>
          </w:rPr>
          <w:instrText xml:space="preserve"> PAGEREF _Toc390511974 \h </w:instrText>
        </w:r>
      </w:ins>
      <w:r>
        <w:rPr>
          <w:noProof/>
          <w:webHidden/>
        </w:rPr>
      </w:r>
      <w:r>
        <w:rPr>
          <w:noProof/>
          <w:webHidden/>
        </w:rPr>
        <w:fldChar w:fldCharType="separate"/>
      </w:r>
      <w:ins w:id="115" w:author="nupur" w:date="2014-06-14T12:23:00Z">
        <w:r w:rsidR="00643E9E">
          <w:rPr>
            <w:noProof/>
            <w:webHidden/>
          </w:rPr>
          <w:t>109</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16" w:author="nupur" w:date="2014-06-14T12:23:00Z"/>
          <w:rFonts w:asciiTheme="minorHAnsi" w:eastAsiaTheme="minorEastAsia" w:hAnsiTheme="minorHAnsi"/>
          <w:noProof/>
          <w:color w:val="auto"/>
          <w:sz w:val="22"/>
        </w:rPr>
      </w:pPr>
      <w:ins w:id="117"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"_Toc390511975"</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13.10</w:t>
        </w:r>
        <w:r w:rsidR="00643E9E">
          <w:rPr>
            <w:rFonts w:asciiTheme="minorHAnsi" w:eastAsiaTheme="minorEastAsia" w:hAnsiTheme="minorHAnsi"/>
            <w:noProof/>
            <w:color w:val="auto"/>
            <w:sz w:val="22"/>
          </w:rPr>
          <w:tab/>
        </w:r>
        <w:r w:rsidR="00643E9E" w:rsidRPr="00FB5AEF">
          <w:rPr>
            <w:rStyle w:val="Hyperlink"/>
            <w:noProof/>
          </w:rPr>
          <w:t>Manage about us</w:t>
        </w:r>
        <w:r w:rsidR="00643E9E">
          <w:rPr>
            <w:noProof/>
            <w:webHidden/>
          </w:rPr>
          <w:tab/>
        </w:r>
        <w:r>
          <w:rPr>
            <w:noProof/>
            <w:webHidden/>
          </w:rPr>
          <w:fldChar w:fldCharType="begin"/>
        </w:r>
        <w:r w:rsidR="00643E9E">
          <w:rPr>
            <w:noProof/>
            <w:webHidden/>
          </w:rPr>
          <w:instrText xml:space="preserve"> PAGEREF _Toc390511975 \h </w:instrText>
        </w:r>
      </w:ins>
      <w:r>
        <w:rPr>
          <w:noProof/>
          <w:webHidden/>
        </w:rPr>
      </w:r>
      <w:r>
        <w:rPr>
          <w:noProof/>
          <w:webHidden/>
        </w:rPr>
        <w:fldChar w:fldCharType="separate"/>
      </w:r>
      <w:ins w:id="118" w:author="nupur" w:date="2014-06-14T12:23:00Z">
        <w:r w:rsidR="00643E9E">
          <w:rPr>
            <w:noProof/>
            <w:webHidden/>
          </w:rPr>
          <w:t>112</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19" w:author="nupur" w:date="2014-06-14T12:23:00Z"/>
          <w:rFonts w:asciiTheme="minorHAnsi" w:eastAsiaTheme="minorEastAsia" w:hAnsiTheme="minorHAnsi"/>
          <w:noProof/>
          <w:color w:val="auto"/>
          <w:sz w:val="22"/>
        </w:rPr>
      </w:pPr>
      <w:ins w:id="120"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"_Toc390511976"</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13.11</w:t>
        </w:r>
        <w:r w:rsidR="00643E9E">
          <w:rPr>
            <w:rFonts w:asciiTheme="minorHAnsi" w:eastAsiaTheme="minorEastAsia" w:hAnsiTheme="minorHAnsi"/>
            <w:noProof/>
            <w:color w:val="auto"/>
            <w:sz w:val="22"/>
          </w:rPr>
          <w:tab/>
        </w:r>
        <w:r w:rsidR="00643E9E" w:rsidRPr="00FB5AEF">
          <w:rPr>
            <w:rStyle w:val="Hyperlink"/>
            <w:noProof/>
          </w:rPr>
          <w:t>Manage contact us</w:t>
        </w:r>
        <w:r w:rsidR="00643E9E">
          <w:rPr>
            <w:noProof/>
            <w:webHidden/>
          </w:rPr>
          <w:tab/>
        </w:r>
        <w:r>
          <w:rPr>
            <w:noProof/>
            <w:webHidden/>
          </w:rPr>
          <w:fldChar w:fldCharType="begin"/>
        </w:r>
        <w:r w:rsidR="00643E9E">
          <w:rPr>
            <w:noProof/>
            <w:webHidden/>
          </w:rPr>
          <w:instrText xml:space="preserve"> PAGEREF _Toc390511976 \h </w:instrText>
        </w:r>
      </w:ins>
      <w:r>
        <w:rPr>
          <w:noProof/>
          <w:webHidden/>
        </w:rPr>
      </w:r>
      <w:r>
        <w:rPr>
          <w:noProof/>
          <w:webHidden/>
        </w:rPr>
        <w:fldChar w:fldCharType="separate"/>
      </w:r>
      <w:ins w:id="121" w:author="nupur" w:date="2014-06-14T12:23:00Z">
        <w:r w:rsidR="00643E9E">
          <w:rPr>
            <w:noProof/>
            <w:webHidden/>
          </w:rPr>
          <w:t>113</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22" w:author="nupur" w:date="2014-06-14T12:23:00Z"/>
          <w:rFonts w:asciiTheme="minorHAnsi" w:eastAsiaTheme="minorEastAsia" w:hAnsiTheme="minorHAnsi"/>
          <w:noProof/>
          <w:color w:val="auto"/>
          <w:sz w:val="22"/>
        </w:rPr>
      </w:pPr>
      <w:ins w:id="123"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"_Toc390511977"</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13.12</w:t>
        </w:r>
        <w:r w:rsidR="00643E9E">
          <w:rPr>
            <w:rFonts w:asciiTheme="minorHAnsi" w:eastAsiaTheme="minorEastAsia" w:hAnsiTheme="minorHAnsi"/>
            <w:noProof/>
            <w:color w:val="auto"/>
            <w:sz w:val="22"/>
          </w:rPr>
          <w:tab/>
        </w:r>
        <w:r w:rsidR="00643E9E" w:rsidRPr="00FB5AEF">
          <w:rPr>
            <w:rStyle w:val="Hyperlink"/>
            <w:noProof/>
          </w:rPr>
          <w:t>Manage Meta tags</w:t>
        </w:r>
        <w:r w:rsidR="00643E9E">
          <w:rPr>
            <w:noProof/>
            <w:webHidden/>
          </w:rPr>
          <w:tab/>
        </w:r>
        <w:r>
          <w:rPr>
            <w:noProof/>
            <w:webHidden/>
          </w:rPr>
          <w:fldChar w:fldCharType="begin"/>
        </w:r>
        <w:r w:rsidR="00643E9E">
          <w:rPr>
            <w:noProof/>
            <w:webHidden/>
          </w:rPr>
          <w:instrText xml:space="preserve"> PAGEREF _Toc390511977 \h </w:instrText>
        </w:r>
      </w:ins>
      <w:r>
        <w:rPr>
          <w:noProof/>
          <w:webHidden/>
        </w:rPr>
      </w:r>
      <w:r>
        <w:rPr>
          <w:noProof/>
          <w:webHidden/>
        </w:rPr>
        <w:fldChar w:fldCharType="separate"/>
      </w:r>
      <w:ins w:id="124" w:author="nupur" w:date="2014-06-14T12:23:00Z">
        <w:r w:rsidR="00643E9E">
          <w:rPr>
            <w:noProof/>
            <w:webHidden/>
          </w:rPr>
          <w:t>113</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25" w:author="nupur" w:date="2014-06-14T12:23:00Z"/>
          <w:rFonts w:asciiTheme="minorHAnsi" w:eastAsiaTheme="minorEastAsia" w:hAnsiTheme="minorHAnsi"/>
          <w:noProof/>
          <w:color w:val="auto"/>
          <w:sz w:val="22"/>
        </w:rPr>
      </w:pPr>
      <w:ins w:id="126"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"_Toc390511978"</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13.13</w:t>
        </w:r>
        <w:r w:rsidR="00643E9E">
          <w:rPr>
            <w:rFonts w:asciiTheme="minorHAnsi" w:eastAsiaTheme="minorEastAsia" w:hAnsiTheme="minorHAnsi"/>
            <w:noProof/>
            <w:color w:val="auto"/>
            <w:sz w:val="22"/>
          </w:rPr>
          <w:tab/>
        </w:r>
        <w:r w:rsidR="00643E9E" w:rsidRPr="00FB5AEF">
          <w:rPr>
            <w:rStyle w:val="Hyperlink"/>
            <w:noProof/>
          </w:rPr>
          <w:t>Manage Certificate contacts</w:t>
        </w:r>
        <w:r w:rsidR="00643E9E">
          <w:rPr>
            <w:noProof/>
            <w:webHidden/>
          </w:rPr>
          <w:tab/>
        </w:r>
        <w:r>
          <w:rPr>
            <w:noProof/>
            <w:webHidden/>
          </w:rPr>
          <w:fldChar w:fldCharType="begin"/>
        </w:r>
        <w:r w:rsidR="00643E9E">
          <w:rPr>
            <w:noProof/>
            <w:webHidden/>
          </w:rPr>
          <w:instrText xml:space="preserve"> PAGEREF _Toc390511978 \h </w:instrText>
        </w:r>
      </w:ins>
      <w:r>
        <w:rPr>
          <w:noProof/>
          <w:webHidden/>
        </w:rPr>
      </w:r>
      <w:r>
        <w:rPr>
          <w:noProof/>
          <w:webHidden/>
        </w:rPr>
        <w:fldChar w:fldCharType="separate"/>
      </w:r>
      <w:ins w:id="127" w:author="nupur" w:date="2014-06-14T12:23:00Z">
        <w:r w:rsidR="00643E9E">
          <w:rPr>
            <w:noProof/>
            <w:webHidden/>
          </w:rPr>
          <w:t>114</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28" w:author="nupur" w:date="2014-06-14T12:23:00Z"/>
          <w:rFonts w:asciiTheme="minorHAnsi" w:eastAsiaTheme="minorEastAsia" w:hAnsiTheme="minorHAnsi"/>
          <w:noProof/>
          <w:color w:val="auto"/>
          <w:sz w:val="22"/>
        </w:rPr>
      </w:pPr>
      <w:ins w:id="129"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"_Toc390511979"</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13.14</w:t>
        </w:r>
        <w:r w:rsidR="00643E9E">
          <w:rPr>
            <w:rFonts w:asciiTheme="minorHAnsi" w:eastAsiaTheme="minorEastAsia" w:hAnsiTheme="minorHAnsi"/>
            <w:noProof/>
            <w:color w:val="auto"/>
            <w:sz w:val="22"/>
          </w:rPr>
          <w:tab/>
        </w:r>
        <w:r w:rsidR="00643E9E" w:rsidRPr="00FB5AEF">
          <w:rPr>
            <w:rStyle w:val="Hyperlink"/>
            <w:noProof/>
          </w:rPr>
          <w:t>Manage CRL</w:t>
        </w:r>
        <w:r w:rsidR="00643E9E">
          <w:rPr>
            <w:noProof/>
            <w:webHidden/>
          </w:rPr>
          <w:tab/>
        </w:r>
        <w:r>
          <w:rPr>
            <w:noProof/>
            <w:webHidden/>
          </w:rPr>
          <w:fldChar w:fldCharType="begin"/>
        </w:r>
        <w:r w:rsidR="00643E9E">
          <w:rPr>
            <w:noProof/>
            <w:webHidden/>
          </w:rPr>
          <w:instrText xml:space="preserve"> PAGEREF _Toc390511979 \h </w:instrText>
        </w:r>
      </w:ins>
      <w:r>
        <w:rPr>
          <w:noProof/>
          <w:webHidden/>
        </w:rPr>
      </w:r>
      <w:r>
        <w:rPr>
          <w:noProof/>
          <w:webHidden/>
        </w:rPr>
        <w:fldChar w:fldCharType="separate"/>
      </w:r>
      <w:ins w:id="130" w:author="nupur" w:date="2014-06-14T12:23:00Z">
        <w:r w:rsidR="00643E9E">
          <w:rPr>
            <w:noProof/>
            <w:webHidden/>
          </w:rPr>
          <w:t>120</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31" w:author="nupur" w:date="2014-06-14T12:23:00Z"/>
          <w:rFonts w:asciiTheme="minorHAnsi" w:eastAsiaTheme="minorEastAsia" w:hAnsiTheme="minorHAnsi"/>
          <w:noProof/>
          <w:color w:val="auto"/>
          <w:sz w:val="22"/>
        </w:rPr>
      </w:pPr>
      <w:ins w:id="132"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"_Toc390511980"</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13.15</w:t>
        </w:r>
        <w:r w:rsidR="00643E9E">
          <w:rPr>
            <w:rFonts w:asciiTheme="minorHAnsi" w:eastAsiaTheme="minorEastAsia" w:hAnsiTheme="minorHAnsi"/>
            <w:noProof/>
            <w:color w:val="auto"/>
            <w:sz w:val="22"/>
          </w:rPr>
          <w:tab/>
        </w:r>
        <w:r w:rsidR="00643E9E" w:rsidRPr="00FB5AEF">
          <w:rPr>
            <w:rStyle w:val="Hyperlink"/>
            <w:noProof/>
          </w:rPr>
          <w:t>Create new field</w:t>
        </w:r>
        <w:r w:rsidR="00643E9E">
          <w:rPr>
            <w:noProof/>
            <w:webHidden/>
          </w:rPr>
          <w:tab/>
        </w:r>
        <w:r>
          <w:rPr>
            <w:noProof/>
            <w:webHidden/>
          </w:rPr>
          <w:fldChar w:fldCharType="begin"/>
        </w:r>
        <w:r w:rsidR="00643E9E">
          <w:rPr>
            <w:noProof/>
            <w:webHidden/>
          </w:rPr>
          <w:instrText xml:space="preserve"> PAGEREF _Toc390511980 \h </w:instrText>
        </w:r>
      </w:ins>
      <w:r>
        <w:rPr>
          <w:noProof/>
          <w:webHidden/>
        </w:rPr>
      </w:r>
      <w:r>
        <w:rPr>
          <w:noProof/>
          <w:webHidden/>
        </w:rPr>
        <w:fldChar w:fldCharType="separate"/>
      </w:r>
      <w:ins w:id="133" w:author="nupur" w:date="2014-06-14T12:23:00Z">
        <w:r w:rsidR="00643E9E">
          <w:rPr>
            <w:noProof/>
            <w:webHidden/>
          </w:rPr>
          <w:t>122</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34" w:author="nupur" w:date="2014-06-14T12:23:00Z"/>
          <w:rFonts w:asciiTheme="minorHAnsi" w:eastAsiaTheme="minorEastAsia" w:hAnsiTheme="minorHAnsi"/>
          <w:noProof/>
          <w:color w:val="auto"/>
          <w:sz w:val="22"/>
        </w:rPr>
      </w:pPr>
      <w:ins w:id="135"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"_Toc390511981"</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13.16</w:t>
        </w:r>
        <w:r w:rsidR="00643E9E">
          <w:rPr>
            <w:rFonts w:asciiTheme="minorHAnsi" w:eastAsiaTheme="minorEastAsia" w:hAnsiTheme="minorHAnsi"/>
            <w:noProof/>
            <w:color w:val="auto"/>
            <w:sz w:val="22"/>
          </w:rPr>
          <w:tab/>
        </w:r>
        <w:r w:rsidR="00643E9E" w:rsidRPr="00FB5AEF">
          <w:rPr>
            <w:rStyle w:val="Hyperlink"/>
            <w:noProof/>
          </w:rPr>
          <w:t>Manage new field</w:t>
        </w:r>
        <w:r w:rsidR="00643E9E">
          <w:rPr>
            <w:noProof/>
            <w:webHidden/>
          </w:rPr>
          <w:tab/>
        </w:r>
        <w:r>
          <w:rPr>
            <w:noProof/>
            <w:webHidden/>
          </w:rPr>
          <w:fldChar w:fldCharType="begin"/>
        </w:r>
        <w:r w:rsidR="00643E9E">
          <w:rPr>
            <w:noProof/>
            <w:webHidden/>
          </w:rPr>
          <w:instrText xml:space="preserve"> PAGEREF _Toc390511981 \h </w:instrText>
        </w:r>
      </w:ins>
      <w:r>
        <w:rPr>
          <w:noProof/>
          <w:webHidden/>
        </w:rPr>
      </w:r>
      <w:r>
        <w:rPr>
          <w:noProof/>
          <w:webHidden/>
        </w:rPr>
        <w:fldChar w:fldCharType="separate"/>
      </w:r>
      <w:ins w:id="136" w:author="nupur" w:date="2014-06-14T12:23:00Z">
        <w:r w:rsidR="00643E9E">
          <w:rPr>
            <w:noProof/>
            <w:webHidden/>
          </w:rPr>
          <w:t>123</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37" w:author="nupur" w:date="2014-06-14T12:23:00Z"/>
          <w:rFonts w:asciiTheme="minorHAnsi" w:eastAsiaTheme="minorEastAsia" w:hAnsiTheme="minorHAnsi"/>
          <w:noProof/>
          <w:color w:val="auto"/>
          <w:sz w:val="22"/>
        </w:rPr>
      </w:pPr>
      <w:ins w:id="138"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"_Toc390511982"</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13.17</w:t>
        </w:r>
        <w:r w:rsidR="00643E9E">
          <w:rPr>
            <w:rFonts w:asciiTheme="minorHAnsi" w:eastAsiaTheme="minorEastAsia" w:hAnsiTheme="minorHAnsi"/>
            <w:noProof/>
            <w:color w:val="auto"/>
            <w:sz w:val="22"/>
          </w:rPr>
          <w:tab/>
        </w:r>
        <w:r w:rsidR="00643E9E" w:rsidRPr="00FB5AEF">
          <w:rPr>
            <w:rStyle w:val="Hyperlink"/>
            <w:noProof/>
          </w:rPr>
          <w:t>Add issuer</w:t>
        </w:r>
        <w:r w:rsidR="00643E9E">
          <w:rPr>
            <w:noProof/>
            <w:webHidden/>
          </w:rPr>
          <w:tab/>
        </w:r>
        <w:r>
          <w:rPr>
            <w:noProof/>
            <w:webHidden/>
          </w:rPr>
          <w:fldChar w:fldCharType="begin"/>
        </w:r>
        <w:r w:rsidR="00643E9E">
          <w:rPr>
            <w:noProof/>
            <w:webHidden/>
          </w:rPr>
          <w:instrText xml:space="preserve"> PAGEREF _Toc390511982 \h </w:instrText>
        </w:r>
      </w:ins>
      <w:r>
        <w:rPr>
          <w:noProof/>
          <w:webHidden/>
        </w:rPr>
      </w:r>
      <w:r>
        <w:rPr>
          <w:noProof/>
          <w:webHidden/>
        </w:rPr>
        <w:fldChar w:fldCharType="separate"/>
      </w:r>
      <w:ins w:id="139" w:author="nupur" w:date="2014-06-14T12:23:00Z">
        <w:r w:rsidR="00643E9E">
          <w:rPr>
            <w:noProof/>
            <w:webHidden/>
          </w:rPr>
          <w:t>127</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40" w:author="nupur" w:date="2014-06-14T12:23:00Z"/>
          <w:rFonts w:asciiTheme="minorHAnsi" w:eastAsiaTheme="minorEastAsia" w:hAnsiTheme="minorHAnsi"/>
          <w:noProof/>
          <w:color w:val="auto"/>
          <w:sz w:val="22"/>
        </w:rPr>
      </w:pPr>
      <w:ins w:id="141"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"_Toc390511983"</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13.18</w:t>
        </w:r>
        <w:r w:rsidR="00643E9E">
          <w:rPr>
            <w:rFonts w:asciiTheme="minorHAnsi" w:eastAsiaTheme="minorEastAsia" w:hAnsiTheme="minorHAnsi"/>
            <w:noProof/>
            <w:color w:val="auto"/>
            <w:sz w:val="22"/>
          </w:rPr>
          <w:tab/>
        </w:r>
        <w:r w:rsidR="00643E9E" w:rsidRPr="00FB5AEF">
          <w:rPr>
            <w:rStyle w:val="Hyperlink"/>
            <w:noProof/>
          </w:rPr>
          <w:t>Manage terms and conditions of a client:</w:t>
        </w:r>
        <w:r w:rsidR="00643E9E">
          <w:rPr>
            <w:noProof/>
            <w:webHidden/>
          </w:rPr>
          <w:tab/>
        </w:r>
        <w:r>
          <w:rPr>
            <w:noProof/>
            <w:webHidden/>
          </w:rPr>
          <w:fldChar w:fldCharType="begin"/>
        </w:r>
        <w:r w:rsidR="00643E9E">
          <w:rPr>
            <w:noProof/>
            <w:webHidden/>
          </w:rPr>
          <w:instrText xml:space="preserve"> PAGEREF _Toc390511983 \h </w:instrText>
        </w:r>
      </w:ins>
      <w:r>
        <w:rPr>
          <w:noProof/>
          <w:webHidden/>
        </w:rPr>
      </w:r>
      <w:r>
        <w:rPr>
          <w:noProof/>
          <w:webHidden/>
        </w:rPr>
        <w:fldChar w:fldCharType="separate"/>
      </w:r>
      <w:ins w:id="142" w:author="nupur" w:date="2014-06-14T12:23:00Z">
        <w:r w:rsidR="00643E9E">
          <w:rPr>
            <w:noProof/>
            <w:webHidden/>
          </w:rPr>
          <w:t>129</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43" w:author="nupur" w:date="2014-06-14T12:23:00Z"/>
          <w:rFonts w:asciiTheme="minorHAnsi" w:eastAsiaTheme="minorEastAsia" w:hAnsiTheme="minorHAnsi"/>
          <w:noProof/>
          <w:color w:val="auto"/>
          <w:sz w:val="22"/>
        </w:rPr>
      </w:pPr>
      <w:ins w:id="144"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"_Toc390511984"</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13.19</w:t>
        </w:r>
        <w:r w:rsidR="00643E9E">
          <w:rPr>
            <w:rFonts w:asciiTheme="minorHAnsi" w:eastAsiaTheme="minorEastAsia" w:hAnsiTheme="minorHAnsi"/>
            <w:noProof/>
            <w:color w:val="auto"/>
            <w:sz w:val="22"/>
          </w:rPr>
          <w:tab/>
        </w:r>
        <w:r w:rsidR="00643E9E" w:rsidRPr="00FB5AEF">
          <w:rPr>
            <w:rStyle w:val="Hyperlink"/>
            <w:noProof/>
          </w:rPr>
          <w:t>Manage help pages</w:t>
        </w:r>
        <w:r w:rsidR="00643E9E">
          <w:rPr>
            <w:noProof/>
            <w:webHidden/>
          </w:rPr>
          <w:tab/>
        </w:r>
        <w:r>
          <w:rPr>
            <w:noProof/>
            <w:webHidden/>
          </w:rPr>
          <w:fldChar w:fldCharType="begin"/>
        </w:r>
        <w:r w:rsidR="00643E9E">
          <w:rPr>
            <w:noProof/>
            <w:webHidden/>
          </w:rPr>
          <w:instrText xml:space="preserve"> PAGEREF _Toc390511984 \h </w:instrText>
        </w:r>
      </w:ins>
      <w:r>
        <w:rPr>
          <w:noProof/>
          <w:webHidden/>
        </w:rPr>
      </w:r>
      <w:r>
        <w:rPr>
          <w:noProof/>
          <w:webHidden/>
        </w:rPr>
        <w:fldChar w:fldCharType="separate"/>
      </w:r>
      <w:ins w:id="145" w:author="nupur" w:date="2014-06-14T12:23:00Z">
        <w:r w:rsidR="00643E9E">
          <w:rPr>
            <w:noProof/>
            <w:webHidden/>
          </w:rPr>
          <w:t>136</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46" w:author="nupur" w:date="2014-06-14T12:23:00Z"/>
          <w:rFonts w:asciiTheme="minorHAnsi" w:eastAsiaTheme="minorEastAsia" w:hAnsiTheme="minorHAnsi"/>
          <w:noProof/>
          <w:color w:val="auto"/>
          <w:sz w:val="22"/>
        </w:rPr>
      </w:pPr>
      <w:ins w:id="147"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"_Toc390511985"</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13.20</w:t>
        </w:r>
        <w:r w:rsidR="00643E9E">
          <w:rPr>
            <w:rFonts w:asciiTheme="minorHAnsi" w:eastAsiaTheme="minorEastAsia" w:hAnsiTheme="minorHAnsi"/>
            <w:noProof/>
            <w:color w:val="auto"/>
            <w:sz w:val="22"/>
          </w:rPr>
          <w:tab/>
        </w:r>
        <w:r w:rsidR="00643E9E" w:rsidRPr="00FB5AEF">
          <w:rPr>
            <w:rStyle w:val="Hyperlink"/>
            <w:noProof/>
          </w:rPr>
          <w:t>Dynamic email</w:t>
        </w:r>
        <w:r w:rsidR="00643E9E">
          <w:rPr>
            <w:noProof/>
            <w:webHidden/>
          </w:rPr>
          <w:tab/>
        </w:r>
        <w:r>
          <w:rPr>
            <w:noProof/>
            <w:webHidden/>
          </w:rPr>
          <w:fldChar w:fldCharType="begin"/>
        </w:r>
        <w:r w:rsidR="00643E9E">
          <w:rPr>
            <w:noProof/>
            <w:webHidden/>
          </w:rPr>
          <w:instrText xml:space="preserve"> PAGEREF _Toc390511985 \h </w:instrText>
        </w:r>
      </w:ins>
      <w:r>
        <w:rPr>
          <w:noProof/>
          <w:webHidden/>
        </w:rPr>
      </w:r>
      <w:r>
        <w:rPr>
          <w:noProof/>
          <w:webHidden/>
        </w:rPr>
        <w:fldChar w:fldCharType="separate"/>
      </w:r>
      <w:ins w:id="148" w:author="nupur" w:date="2014-06-14T12:23:00Z">
        <w:r w:rsidR="00643E9E">
          <w:rPr>
            <w:noProof/>
            <w:webHidden/>
          </w:rPr>
          <w:t>139</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49" w:author="nupur" w:date="2014-06-14T12:23:00Z"/>
          <w:rFonts w:asciiTheme="minorHAnsi" w:eastAsiaTheme="minorEastAsia" w:hAnsiTheme="minorHAnsi"/>
          <w:noProof/>
          <w:color w:val="auto"/>
          <w:sz w:val="22"/>
        </w:rPr>
      </w:pPr>
      <w:ins w:id="150"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"_Toc390511986"</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13.21</w:t>
        </w:r>
        <w:r w:rsidR="00643E9E">
          <w:rPr>
            <w:rFonts w:asciiTheme="minorHAnsi" w:eastAsiaTheme="minorEastAsia" w:hAnsiTheme="minorHAnsi"/>
            <w:noProof/>
            <w:color w:val="auto"/>
            <w:sz w:val="22"/>
          </w:rPr>
          <w:tab/>
        </w:r>
        <w:r w:rsidR="00643E9E" w:rsidRPr="00FB5AEF">
          <w:rPr>
            <w:rStyle w:val="Hyperlink"/>
            <w:noProof/>
          </w:rPr>
          <w:t>Manage Dynamic email</w:t>
        </w:r>
        <w:r w:rsidR="00643E9E">
          <w:rPr>
            <w:noProof/>
            <w:webHidden/>
          </w:rPr>
          <w:tab/>
        </w:r>
        <w:r>
          <w:rPr>
            <w:noProof/>
            <w:webHidden/>
          </w:rPr>
          <w:fldChar w:fldCharType="begin"/>
        </w:r>
        <w:r w:rsidR="00643E9E">
          <w:rPr>
            <w:noProof/>
            <w:webHidden/>
          </w:rPr>
          <w:instrText xml:space="preserve"> PAGEREF _Toc390511986 \h </w:instrText>
        </w:r>
      </w:ins>
      <w:r>
        <w:rPr>
          <w:noProof/>
          <w:webHidden/>
        </w:rPr>
      </w:r>
      <w:r>
        <w:rPr>
          <w:noProof/>
          <w:webHidden/>
        </w:rPr>
        <w:fldChar w:fldCharType="separate"/>
      </w:r>
      <w:ins w:id="151" w:author="nupur" w:date="2014-06-14T12:23:00Z">
        <w:r w:rsidR="00643E9E">
          <w:rPr>
            <w:noProof/>
            <w:webHidden/>
          </w:rPr>
          <w:t>143</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52" w:author="nupur" w:date="2014-06-14T12:23:00Z"/>
          <w:rFonts w:asciiTheme="minorHAnsi" w:eastAsiaTheme="minorEastAsia" w:hAnsiTheme="minorHAnsi"/>
          <w:noProof/>
          <w:color w:val="auto"/>
          <w:sz w:val="22"/>
        </w:rPr>
      </w:pPr>
      <w:ins w:id="153" w:author="nupur" w:date="2014-06-14T12:23:00Z">
        <w:r w:rsidRPr="00FB5AEF">
          <w:rPr>
            <w:rStyle w:val="Hyperlink"/>
            <w:noProof/>
          </w:rPr>
          <w:lastRenderedPageBreak/>
          <w:fldChar w:fldCharType="begin"/>
        </w:r>
        <w:r w:rsidR="00643E9E" w:rsidRPr="00FB5AEF">
          <w:rPr>
            <w:rStyle w:val="Hyperlink"/>
            <w:noProof/>
          </w:rPr>
          <w:instrText xml:space="preserve"> </w:instrText>
        </w:r>
        <w:r w:rsidR="00643E9E">
          <w:rPr>
            <w:noProof/>
          </w:rPr>
          <w:instrText>HYPERLINK \l "_Toc390511987"</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13.22</w:t>
        </w:r>
        <w:r w:rsidR="00643E9E">
          <w:rPr>
            <w:rFonts w:asciiTheme="minorHAnsi" w:eastAsiaTheme="minorEastAsia" w:hAnsiTheme="minorHAnsi"/>
            <w:noProof/>
            <w:color w:val="auto"/>
            <w:sz w:val="22"/>
          </w:rPr>
          <w:tab/>
        </w:r>
        <w:r w:rsidR="00643E9E" w:rsidRPr="00FB5AEF">
          <w:rPr>
            <w:rStyle w:val="Hyperlink"/>
            <w:noProof/>
          </w:rPr>
          <w:t>Create Master form</w:t>
        </w:r>
        <w:r w:rsidR="00643E9E">
          <w:rPr>
            <w:noProof/>
            <w:webHidden/>
          </w:rPr>
          <w:tab/>
        </w:r>
        <w:r>
          <w:rPr>
            <w:noProof/>
            <w:webHidden/>
          </w:rPr>
          <w:fldChar w:fldCharType="begin"/>
        </w:r>
        <w:r w:rsidR="00643E9E">
          <w:rPr>
            <w:noProof/>
            <w:webHidden/>
          </w:rPr>
          <w:instrText xml:space="preserve"> PAGEREF _Toc390511987 \h </w:instrText>
        </w:r>
      </w:ins>
      <w:r>
        <w:rPr>
          <w:noProof/>
          <w:webHidden/>
        </w:rPr>
      </w:r>
      <w:r>
        <w:rPr>
          <w:noProof/>
          <w:webHidden/>
        </w:rPr>
        <w:fldChar w:fldCharType="separate"/>
      </w:r>
      <w:ins w:id="154" w:author="nupur" w:date="2014-06-14T12:23:00Z">
        <w:r w:rsidR="00643E9E">
          <w:rPr>
            <w:noProof/>
            <w:webHidden/>
          </w:rPr>
          <w:t>143</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55" w:author="nupur" w:date="2014-06-14T12:23:00Z"/>
          <w:rFonts w:asciiTheme="minorHAnsi" w:eastAsiaTheme="minorEastAsia" w:hAnsiTheme="minorHAnsi"/>
          <w:noProof/>
          <w:color w:val="auto"/>
          <w:sz w:val="22"/>
        </w:rPr>
      </w:pPr>
      <w:ins w:id="156"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"_Toc390511988"</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13.23</w:t>
        </w:r>
        <w:r w:rsidR="00643E9E">
          <w:rPr>
            <w:rFonts w:asciiTheme="minorHAnsi" w:eastAsiaTheme="minorEastAsia" w:hAnsiTheme="minorHAnsi"/>
            <w:noProof/>
            <w:color w:val="auto"/>
            <w:sz w:val="22"/>
          </w:rPr>
          <w:tab/>
        </w:r>
        <w:r w:rsidR="00643E9E" w:rsidRPr="00FB5AEF">
          <w:rPr>
            <w:rStyle w:val="Hyperlink"/>
            <w:noProof/>
          </w:rPr>
          <w:t>Manage Master form</w:t>
        </w:r>
        <w:r w:rsidR="00643E9E">
          <w:rPr>
            <w:noProof/>
            <w:webHidden/>
          </w:rPr>
          <w:tab/>
        </w:r>
        <w:r>
          <w:rPr>
            <w:noProof/>
            <w:webHidden/>
          </w:rPr>
          <w:fldChar w:fldCharType="begin"/>
        </w:r>
        <w:r w:rsidR="00643E9E">
          <w:rPr>
            <w:noProof/>
            <w:webHidden/>
          </w:rPr>
          <w:instrText xml:space="preserve"> PAGEREF _Toc390511988 \h </w:instrText>
        </w:r>
      </w:ins>
      <w:r>
        <w:rPr>
          <w:noProof/>
          <w:webHidden/>
        </w:rPr>
      </w:r>
      <w:r>
        <w:rPr>
          <w:noProof/>
          <w:webHidden/>
        </w:rPr>
        <w:fldChar w:fldCharType="separate"/>
      </w:r>
      <w:ins w:id="157" w:author="nupur" w:date="2014-06-14T12:23:00Z">
        <w:r w:rsidR="00643E9E">
          <w:rPr>
            <w:noProof/>
            <w:webHidden/>
          </w:rPr>
          <w:t>147</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58" w:author="nupur" w:date="2014-06-14T12:23:00Z"/>
          <w:rFonts w:asciiTheme="minorHAnsi" w:eastAsiaTheme="minorEastAsia" w:hAnsiTheme="minorHAnsi"/>
          <w:noProof/>
          <w:color w:val="auto"/>
          <w:sz w:val="22"/>
        </w:rPr>
      </w:pPr>
      <w:ins w:id="159"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"_Toc390511989"</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13.24</w:t>
        </w:r>
        <w:r w:rsidR="00643E9E">
          <w:rPr>
            <w:rFonts w:asciiTheme="minorHAnsi" w:eastAsiaTheme="minorEastAsia" w:hAnsiTheme="minorHAnsi"/>
            <w:noProof/>
            <w:color w:val="auto"/>
            <w:sz w:val="22"/>
          </w:rPr>
          <w:tab/>
        </w:r>
        <w:r w:rsidR="00643E9E" w:rsidRPr="00FB5AEF">
          <w:rPr>
            <w:rStyle w:val="Hyperlink"/>
            <w:noProof/>
          </w:rPr>
          <w:t>Create banner</w:t>
        </w:r>
        <w:r w:rsidR="00643E9E">
          <w:rPr>
            <w:noProof/>
            <w:webHidden/>
          </w:rPr>
          <w:tab/>
        </w:r>
        <w:r>
          <w:rPr>
            <w:noProof/>
            <w:webHidden/>
          </w:rPr>
          <w:fldChar w:fldCharType="begin"/>
        </w:r>
        <w:r w:rsidR="00643E9E">
          <w:rPr>
            <w:noProof/>
            <w:webHidden/>
          </w:rPr>
          <w:instrText xml:space="preserve"> PAGEREF _Toc390511989 \h </w:instrText>
        </w:r>
      </w:ins>
      <w:r>
        <w:rPr>
          <w:noProof/>
          <w:webHidden/>
        </w:rPr>
      </w:r>
      <w:r>
        <w:rPr>
          <w:noProof/>
          <w:webHidden/>
        </w:rPr>
        <w:fldChar w:fldCharType="separate"/>
      </w:r>
      <w:ins w:id="160" w:author="nupur" w:date="2014-06-14T12:23:00Z">
        <w:r w:rsidR="00643E9E">
          <w:rPr>
            <w:noProof/>
            <w:webHidden/>
          </w:rPr>
          <w:t>156</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61" w:author="nupur" w:date="2014-06-14T12:23:00Z"/>
          <w:rFonts w:asciiTheme="minorHAnsi" w:eastAsiaTheme="minorEastAsia" w:hAnsiTheme="minorHAnsi"/>
          <w:noProof/>
          <w:color w:val="auto"/>
          <w:sz w:val="22"/>
        </w:rPr>
      </w:pPr>
      <w:ins w:id="162"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"_Toc390511990"</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13.25</w:t>
        </w:r>
        <w:r w:rsidR="00643E9E">
          <w:rPr>
            <w:rFonts w:asciiTheme="minorHAnsi" w:eastAsiaTheme="minorEastAsia" w:hAnsiTheme="minorHAnsi"/>
            <w:noProof/>
            <w:color w:val="auto"/>
            <w:sz w:val="22"/>
          </w:rPr>
          <w:tab/>
        </w:r>
        <w:r w:rsidR="00643E9E" w:rsidRPr="00FB5AEF">
          <w:rPr>
            <w:rStyle w:val="Hyperlink"/>
            <w:noProof/>
          </w:rPr>
          <w:t>Manage banner</w:t>
        </w:r>
        <w:r w:rsidR="00643E9E">
          <w:rPr>
            <w:noProof/>
            <w:webHidden/>
          </w:rPr>
          <w:tab/>
        </w:r>
        <w:r>
          <w:rPr>
            <w:noProof/>
            <w:webHidden/>
          </w:rPr>
          <w:fldChar w:fldCharType="begin"/>
        </w:r>
        <w:r w:rsidR="00643E9E">
          <w:rPr>
            <w:noProof/>
            <w:webHidden/>
          </w:rPr>
          <w:instrText xml:space="preserve"> PAGEREF _Toc390511990 \h </w:instrText>
        </w:r>
      </w:ins>
      <w:r>
        <w:rPr>
          <w:noProof/>
          <w:webHidden/>
        </w:rPr>
      </w:r>
      <w:r>
        <w:rPr>
          <w:noProof/>
          <w:webHidden/>
        </w:rPr>
        <w:fldChar w:fldCharType="separate"/>
      </w:r>
      <w:ins w:id="163" w:author="nupur" w:date="2014-06-14T12:23:00Z">
        <w:r w:rsidR="00643E9E">
          <w:rPr>
            <w:noProof/>
            <w:webHidden/>
          </w:rPr>
          <w:t>159</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64" w:author="nupur" w:date="2014-06-14T12:23:00Z"/>
          <w:rFonts w:asciiTheme="minorHAnsi" w:eastAsiaTheme="minorEastAsia" w:hAnsiTheme="minorHAnsi"/>
          <w:noProof/>
          <w:color w:val="auto"/>
          <w:sz w:val="22"/>
        </w:rPr>
      </w:pPr>
      <w:ins w:id="165"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"_Toc390511991"</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13.26</w:t>
        </w:r>
        <w:r w:rsidR="00643E9E">
          <w:rPr>
            <w:rFonts w:asciiTheme="minorHAnsi" w:eastAsiaTheme="minorEastAsia" w:hAnsiTheme="minorHAnsi"/>
            <w:noProof/>
            <w:color w:val="auto"/>
            <w:sz w:val="22"/>
          </w:rPr>
          <w:tab/>
        </w:r>
        <w:r w:rsidR="00643E9E" w:rsidRPr="00FB5AEF">
          <w:rPr>
            <w:rStyle w:val="Hyperlink"/>
            <w:noProof/>
          </w:rPr>
          <w:t>Create link</w:t>
        </w:r>
        <w:r w:rsidR="00643E9E">
          <w:rPr>
            <w:noProof/>
            <w:webHidden/>
          </w:rPr>
          <w:tab/>
        </w:r>
        <w:r>
          <w:rPr>
            <w:noProof/>
            <w:webHidden/>
          </w:rPr>
          <w:fldChar w:fldCharType="begin"/>
        </w:r>
        <w:r w:rsidR="00643E9E">
          <w:rPr>
            <w:noProof/>
            <w:webHidden/>
          </w:rPr>
          <w:instrText xml:space="preserve"> PAGEREF _Toc390511991 \h </w:instrText>
        </w:r>
      </w:ins>
      <w:r>
        <w:rPr>
          <w:noProof/>
          <w:webHidden/>
        </w:rPr>
      </w:r>
      <w:r>
        <w:rPr>
          <w:noProof/>
          <w:webHidden/>
        </w:rPr>
        <w:fldChar w:fldCharType="separate"/>
      </w:r>
      <w:ins w:id="166" w:author="nupur" w:date="2014-06-14T12:23:00Z">
        <w:r w:rsidR="00643E9E">
          <w:rPr>
            <w:noProof/>
            <w:webHidden/>
          </w:rPr>
          <w:t>160</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67" w:author="nupur" w:date="2014-06-14T12:23:00Z"/>
          <w:rFonts w:asciiTheme="minorHAnsi" w:eastAsiaTheme="minorEastAsia" w:hAnsiTheme="minorHAnsi"/>
          <w:noProof/>
          <w:color w:val="auto"/>
          <w:sz w:val="22"/>
        </w:rPr>
      </w:pPr>
      <w:ins w:id="168"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"_Toc390511993"</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13.27</w:t>
        </w:r>
        <w:r w:rsidR="00643E9E">
          <w:rPr>
            <w:rFonts w:asciiTheme="minorHAnsi" w:eastAsiaTheme="minorEastAsia" w:hAnsiTheme="minorHAnsi"/>
            <w:noProof/>
            <w:color w:val="auto"/>
            <w:sz w:val="22"/>
          </w:rPr>
          <w:tab/>
        </w:r>
        <w:r w:rsidR="00643E9E" w:rsidRPr="00FB5AEF">
          <w:rPr>
            <w:rStyle w:val="Hyperlink"/>
            <w:noProof/>
          </w:rPr>
          <w:t>Manage downloads</w:t>
        </w:r>
        <w:r w:rsidR="00643E9E">
          <w:rPr>
            <w:noProof/>
            <w:webHidden/>
          </w:rPr>
          <w:tab/>
        </w:r>
        <w:r>
          <w:rPr>
            <w:noProof/>
            <w:webHidden/>
          </w:rPr>
          <w:fldChar w:fldCharType="begin"/>
        </w:r>
        <w:r w:rsidR="00643E9E">
          <w:rPr>
            <w:noProof/>
            <w:webHidden/>
          </w:rPr>
          <w:instrText xml:space="preserve"> PAGEREF _Toc390511993 \h </w:instrText>
        </w:r>
      </w:ins>
      <w:r>
        <w:rPr>
          <w:noProof/>
          <w:webHidden/>
        </w:rPr>
      </w:r>
      <w:r>
        <w:rPr>
          <w:noProof/>
          <w:webHidden/>
        </w:rPr>
        <w:fldChar w:fldCharType="separate"/>
      </w:r>
      <w:ins w:id="169" w:author="nupur" w:date="2014-06-14T12:23:00Z">
        <w:r w:rsidR="00643E9E">
          <w:rPr>
            <w:noProof/>
            <w:webHidden/>
          </w:rPr>
          <w:t>165</w:t>
        </w:r>
        <w:r>
          <w:rPr>
            <w:noProof/>
            <w:webHidden/>
          </w:rPr>
          <w:fldChar w:fldCharType="end"/>
        </w:r>
        <w:r w:rsidRPr="00FB5AEF">
          <w:rPr>
            <w:rStyle w:val="Hyperlink"/>
            <w:noProof/>
          </w:rPr>
          <w:fldChar w:fldCharType="end"/>
        </w:r>
      </w:ins>
    </w:p>
    <w:p w:rsidR="00643E9E" w:rsidRDefault="009D52C8">
      <w:pPr>
        <w:pStyle w:val="TOC2"/>
        <w:tabs>
          <w:tab w:val="left" w:pos="1100"/>
          <w:tab w:val="right" w:leader="dot" w:pos="9350"/>
        </w:tabs>
        <w:rPr>
          <w:ins w:id="170" w:author="nupur" w:date="2014-06-14T12:23:00Z"/>
          <w:rFonts w:asciiTheme="minorHAnsi" w:eastAsiaTheme="minorEastAsia" w:hAnsiTheme="minorHAnsi"/>
          <w:noProof/>
          <w:color w:val="auto"/>
          <w:sz w:val="22"/>
        </w:rPr>
      </w:pPr>
      <w:ins w:id="171"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"_Toc390511994"</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13.28</w:t>
        </w:r>
        <w:r w:rsidR="00643E9E">
          <w:rPr>
            <w:rFonts w:asciiTheme="minorHAnsi" w:eastAsiaTheme="minorEastAsia" w:hAnsiTheme="minorHAnsi"/>
            <w:noProof/>
            <w:color w:val="auto"/>
            <w:sz w:val="22"/>
          </w:rPr>
          <w:tab/>
        </w:r>
        <w:r w:rsidR="00643E9E" w:rsidRPr="00FB5AEF">
          <w:rPr>
            <w:rStyle w:val="Hyperlink"/>
            <w:noProof/>
          </w:rPr>
          <w:t>Rule engine</w:t>
        </w:r>
        <w:r w:rsidR="00643E9E">
          <w:rPr>
            <w:noProof/>
            <w:webHidden/>
          </w:rPr>
          <w:tab/>
        </w:r>
        <w:r>
          <w:rPr>
            <w:noProof/>
            <w:webHidden/>
          </w:rPr>
          <w:fldChar w:fldCharType="begin"/>
        </w:r>
        <w:r w:rsidR="00643E9E">
          <w:rPr>
            <w:noProof/>
            <w:webHidden/>
          </w:rPr>
          <w:instrText xml:space="preserve"> PAGEREF _Toc390511994 \h </w:instrText>
        </w:r>
      </w:ins>
      <w:r>
        <w:rPr>
          <w:noProof/>
          <w:webHidden/>
        </w:rPr>
      </w:r>
      <w:r>
        <w:rPr>
          <w:noProof/>
          <w:webHidden/>
        </w:rPr>
        <w:fldChar w:fldCharType="separate"/>
      </w:r>
      <w:ins w:id="172" w:author="nupur" w:date="2014-06-14T12:23:00Z">
        <w:r w:rsidR="00643E9E">
          <w:rPr>
            <w:noProof/>
            <w:webHidden/>
          </w:rPr>
          <w:t>170</w:t>
        </w:r>
        <w:r>
          <w:rPr>
            <w:noProof/>
            <w:webHidden/>
          </w:rPr>
          <w:fldChar w:fldCharType="end"/>
        </w:r>
        <w:r w:rsidRPr="00FB5AEF">
          <w:rPr>
            <w:rStyle w:val="Hyperlink"/>
            <w:noProof/>
          </w:rPr>
          <w:fldChar w:fldCharType="end"/>
        </w:r>
      </w:ins>
    </w:p>
    <w:p w:rsidR="00643E9E" w:rsidRDefault="009D52C8">
      <w:pPr>
        <w:pStyle w:val="TOC1"/>
        <w:rPr>
          <w:ins w:id="173" w:author="nupur" w:date="2014-06-14T12:23:00Z"/>
          <w:rFonts w:asciiTheme="minorHAnsi" w:eastAsiaTheme="minorEastAsia" w:hAnsiTheme="minorHAnsi"/>
          <w:noProof/>
          <w:color w:val="auto"/>
          <w:sz w:val="22"/>
        </w:rPr>
      </w:pPr>
      <w:ins w:id="174"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"_Toc390511995"</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14</w:t>
        </w:r>
        <w:r w:rsidR="00643E9E">
          <w:rPr>
            <w:rFonts w:asciiTheme="minorHAnsi" w:eastAsiaTheme="minorEastAsia" w:hAnsiTheme="minorHAnsi"/>
            <w:noProof/>
            <w:color w:val="auto"/>
            <w:sz w:val="22"/>
          </w:rPr>
          <w:tab/>
        </w:r>
        <w:r w:rsidR="00643E9E" w:rsidRPr="00FB5AEF">
          <w:rPr>
            <w:rStyle w:val="Hyperlink"/>
            <w:noProof/>
          </w:rPr>
          <w:t>Logout</w:t>
        </w:r>
        <w:r w:rsidR="00643E9E">
          <w:rPr>
            <w:noProof/>
            <w:webHidden/>
          </w:rPr>
          <w:tab/>
        </w:r>
        <w:r>
          <w:rPr>
            <w:noProof/>
            <w:webHidden/>
          </w:rPr>
          <w:fldChar w:fldCharType="begin"/>
        </w:r>
        <w:r w:rsidR="00643E9E">
          <w:rPr>
            <w:noProof/>
            <w:webHidden/>
          </w:rPr>
          <w:instrText xml:space="preserve"> PAGEREF _Toc390511995 \h </w:instrText>
        </w:r>
      </w:ins>
      <w:r>
        <w:rPr>
          <w:noProof/>
          <w:webHidden/>
        </w:rPr>
      </w:r>
      <w:r>
        <w:rPr>
          <w:noProof/>
          <w:webHidden/>
        </w:rPr>
        <w:fldChar w:fldCharType="separate"/>
      </w:r>
      <w:ins w:id="175" w:author="nupur" w:date="2014-06-14T12:23:00Z">
        <w:r w:rsidR="00643E9E">
          <w:rPr>
            <w:noProof/>
            <w:webHidden/>
          </w:rPr>
          <w:t>172</w:t>
        </w:r>
        <w:r>
          <w:rPr>
            <w:noProof/>
            <w:webHidden/>
          </w:rPr>
          <w:fldChar w:fldCharType="end"/>
        </w:r>
        <w:r w:rsidRPr="00FB5AEF">
          <w:rPr>
            <w:rStyle w:val="Hyperlink"/>
            <w:noProof/>
          </w:rPr>
          <w:fldChar w:fldCharType="end"/>
        </w:r>
      </w:ins>
    </w:p>
    <w:p w:rsidR="00643E9E" w:rsidRDefault="009D52C8">
      <w:pPr>
        <w:pStyle w:val="TOC1"/>
        <w:rPr>
          <w:ins w:id="176" w:author="nupur" w:date="2014-06-14T12:23:00Z"/>
          <w:rFonts w:asciiTheme="minorHAnsi" w:eastAsiaTheme="minorEastAsia" w:hAnsiTheme="minorHAnsi"/>
          <w:noProof/>
          <w:color w:val="auto"/>
          <w:sz w:val="22"/>
        </w:rPr>
      </w:pPr>
      <w:ins w:id="177" w:author="nupur" w:date="2014-06-14T12:23:00Z">
        <w:r w:rsidRPr="00FB5AEF">
          <w:rPr>
            <w:rStyle w:val="Hyperlink"/>
            <w:noProof/>
          </w:rPr>
          <w:fldChar w:fldCharType="begin"/>
        </w:r>
        <w:r w:rsidR="00643E9E" w:rsidRPr="00FB5AEF">
          <w:rPr>
            <w:rStyle w:val="Hyperlink"/>
            <w:noProof/>
          </w:rPr>
          <w:instrText xml:space="preserve"> </w:instrText>
        </w:r>
        <w:r w:rsidR="00643E9E">
          <w:rPr>
            <w:noProof/>
          </w:rPr>
          <w:instrText>HYPERLINK \l "_Toc390511997"</w:instrText>
        </w:r>
        <w:r w:rsidR="00643E9E" w:rsidRPr="00FB5AEF">
          <w:rPr>
            <w:rStyle w:val="Hyperlink"/>
            <w:noProof/>
          </w:rPr>
          <w:instrText xml:space="preserve"> </w:instrText>
        </w:r>
        <w:r w:rsidRPr="00FB5AEF">
          <w:rPr>
            <w:rStyle w:val="Hyperlink"/>
            <w:noProof/>
          </w:rPr>
          <w:fldChar w:fldCharType="separate"/>
        </w:r>
        <w:r w:rsidR="00643E9E" w:rsidRPr="00FB5AEF">
          <w:rPr>
            <w:rStyle w:val="Hyperlink"/>
            <w:noProof/>
          </w:rPr>
          <w:t>15</w:t>
        </w:r>
        <w:r w:rsidR="00643E9E">
          <w:rPr>
            <w:rFonts w:asciiTheme="minorHAnsi" w:eastAsiaTheme="minorEastAsia" w:hAnsiTheme="minorHAnsi"/>
            <w:noProof/>
            <w:color w:val="auto"/>
            <w:sz w:val="22"/>
          </w:rPr>
          <w:tab/>
        </w:r>
        <w:r w:rsidR="00643E9E" w:rsidRPr="00FB5AEF">
          <w:rPr>
            <w:rStyle w:val="Hyperlink"/>
            <w:noProof/>
          </w:rPr>
          <w:t>Do’s and Don’ts / Best practice</w:t>
        </w:r>
        <w:r w:rsidR="00643E9E">
          <w:rPr>
            <w:noProof/>
            <w:webHidden/>
          </w:rPr>
          <w:tab/>
        </w:r>
        <w:r>
          <w:rPr>
            <w:noProof/>
            <w:webHidden/>
          </w:rPr>
          <w:fldChar w:fldCharType="begin"/>
        </w:r>
        <w:r w:rsidR="00643E9E">
          <w:rPr>
            <w:noProof/>
            <w:webHidden/>
          </w:rPr>
          <w:instrText xml:space="preserve"> PAGEREF _Toc390511997 \h </w:instrText>
        </w:r>
      </w:ins>
      <w:r>
        <w:rPr>
          <w:noProof/>
          <w:webHidden/>
        </w:rPr>
      </w:r>
      <w:r>
        <w:rPr>
          <w:noProof/>
          <w:webHidden/>
        </w:rPr>
        <w:fldChar w:fldCharType="separate"/>
      </w:r>
      <w:ins w:id="178" w:author="nupur" w:date="2014-06-14T12:23:00Z">
        <w:r w:rsidR="00643E9E">
          <w:rPr>
            <w:noProof/>
            <w:webHidden/>
          </w:rPr>
          <w:t>172</w:t>
        </w:r>
        <w:r>
          <w:rPr>
            <w:noProof/>
            <w:webHidden/>
          </w:rPr>
          <w:fldChar w:fldCharType="end"/>
        </w:r>
        <w:r w:rsidRPr="00FB5AEF">
          <w:rPr>
            <w:rStyle w:val="Hyperlink"/>
            <w:noProof/>
          </w:rPr>
          <w:fldChar w:fldCharType="end"/>
        </w:r>
      </w:ins>
    </w:p>
    <w:p w:rsidR="00C7279F" w:rsidDel="00307E6D" w:rsidRDefault="009D52C8">
      <w:pPr>
        <w:pStyle w:val="TOC1"/>
        <w:rPr>
          <w:del w:id="179" w:author="nupur" w:date="2014-06-13T12:52:00Z"/>
          <w:rFonts w:asciiTheme="minorHAnsi" w:eastAsiaTheme="minorEastAsia" w:hAnsiTheme="minorHAnsi"/>
          <w:noProof/>
          <w:color w:val="auto"/>
          <w:sz w:val="22"/>
        </w:rPr>
      </w:pPr>
      <w:del w:id="180" w:author="nupur" w:date="2014-06-13T12:52:00Z">
        <w:r w:rsidRPr="009D52C8">
          <w:rPr>
            <w:rPrChange w:id="181" w:author="nupur" w:date="2014-06-13T12:52:00Z">
              <w:rPr>
                <w:rStyle w:val="Hyperlink"/>
                <w:noProof/>
              </w:rPr>
            </w:rPrChange>
          </w:rPr>
          <w:delText>1</w:delText>
        </w:r>
        <w:r w:rsidR="00C7279F" w:rsidDel="00307E6D">
          <w:rPr>
            <w:rFonts w:asciiTheme="minorHAnsi" w:eastAsiaTheme="minorEastAsia" w:hAnsiTheme="minorHAnsi"/>
            <w:noProof/>
            <w:color w:val="auto"/>
            <w:sz w:val="22"/>
          </w:rPr>
          <w:tab/>
        </w:r>
        <w:r w:rsidRPr="009D52C8">
          <w:rPr>
            <w:rPrChange w:id="182" w:author="nupur" w:date="2014-06-13T12:52:00Z">
              <w:rPr>
                <w:rStyle w:val="Hyperlink"/>
                <w:noProof/>
              </w:rPr>
            </w:rPrChange>
          </w:rPr>
          <w:delText>Introduction</w:delText>
        </w:r>
        <w:r w:rsidR="00C7279F" w:rsidDel="00307E6D">
          <w:rPr>
            <w:noProof/>
            <w:webHidden/>
          </w:rPr>
          <w:tab/>
          <w:delText>3</w:delText>
        </w:r>
      </w:del>
    </w:p>
    <w:p w:rsidR="00C7279F" w:rsidDel="00307E6D" w:rsidRDefault="009D52C8">
      <w:pPr>
        <w:pStyle w:val="TOC2"/>
        <w:tabs>
          <w:tab w:val="left" w:pos="880"/>
          <w:tab w:val="right" w:leader="dot" w:pos="9350"/>
        </w:tabs>
        <w:rPr>
          <w:del w:id="183" w:author="nupur" w:date="2014-06-13T12:52:00Z"/>
          <w:rFonts w:asciiTheme="minorHAnsi" w:eastAsiaTheme="minorEastAsia" w:hAnsiTheme="minorHAnsi"/>
          <w:noProof/>
          <w:color w:val="auto"/>
          <w:sz w:val="22"/>
        </w:rPr>
      </w:pPr>
      <w:del w:id="184" w:author="nupur" w:date="2014-06-13T12:52:00Z">
        <w:r w:rsidRPr="009D52C8">
          <w:rPr>
            <w:rPrChange w:id="185" w:author="nupur" w:date="2014-06-13T12:52:00Z">
              <w:rPr>
                <w:rStyle w:val="Hyperlink"/>
                <w:noProof/>
              </w:rPr>
            </w:rPrChange>
          </w:rPr>
          <w:delText>1.1</w:delText>
        </w:r>
        <w:r w:rsidR="00C7279F" w:rsidDel="00307E6D">
          <w:rPr>
            <w:rFonts w:asciiTheme="minorHAnsi" w:eastAsiaTheme="minorEastAsia" w:hAnsiTheme="minorHAnsi"/>
            <w:noProof/>
            <w:color w:val="auto"/>
            <w:sz w:val="22"/>
          </w:rPr>
          <w:tab/>
        </w:r>
        <w:r w:rsidRPr="009D52C8">
          <w:rPr>
            <w:rPrChange w:id="186" w:author="nupur" w:date="2014-06-13T12:52:00Z">
              <w:rPr>
                <w:rStyle w:val="Hyperlink"/>
                <w:noProof/>
              </w:rPr>
            </w:rPrChange>
          </w:rPr>
          <w:delText>Minimum system requirements</w:delText>
        </w:r>
        <w:r w:rsidR="00C7279F" w:rsidDel="00307E6D">
          <w:rPr>
            <w:noProof/>
            <w:webHidden/>
          </w:rPr>
          <w:tab/>
          <w:delText>3</w:delText>
        </w:r>
      </w:del>
    </w:p>
    <w:p w:rsidR="00C7279F" w:rsidDel="00307E6D" w:rsidRDefault="009D52C8">
      <w:pPr>
        <w:pStyle w:val="TOC2"/>
        <w:tabs>
          <w:tab w:val="left" w:pos="880"/>
          <w:tab w:val="right" w:leader="dot" w:pos="9350"/>
        </w:tabs>
        <w:rPr>
          <w:del w:id="187" w:author="nupur" w:date="2014-06-13T12:52:00Z"/>
          <w:rFonts w:asciiTheme="minorHAnsi" w:eastAsiaTheme="minorEastAsia" w:hAnsiTheme="minorHAnsi"/>
          <w:noProof/>
          <w:color w:val="auto"/>
          <w:sz w:val="22"/>
        </w:rPr>
      </w:pPr>
      <w:del w:id="188" w:author="nupur" w:date="2014-06-13T12:52:00Z">
        <w:r w:rsidRPr="009D52C8">
          <w:rPr>
            <w:rPrChange w:id="189" w:author="nupur" w:date="2014-06-13T12:52:00Z">
              <w:rPr>
                <w:rStyle w:val="Hyperlink"/>
                <w:noProof/>
              </w:rPr>
            </w:rPrChange>
          </w:rPr>
          <w:delText>1.2</w:delText>
        </w:r>
        <w:r w:rsidR="00C7279F" w:rsidDel="00307E6D">
          <w:rPr>
            <w:rFonts w:asciiTheme="minorHAnsi" w:eastAsiaTheme="minorEastAsia" w:hAnsiTheme="minorHAnsi"/>
            <w:noProof/>
            <w:color w:val="auto"/>
            <w:sz w:val="22"/>
          </w:rPr>
          <w:tab/>
        </w:r>
        <w:r w:rsidRPr="009D52C8">
          <w:rPr>
            <w:rPrChange w:id="190" w:author="nupur" w:date="2014-06-13T12:52:00Z">
              <w:rPr>
                <w:rStyle w:val="Hyperlink"/>
                <w:noProof/>
              </w:rPr>
            </w:rPrChange>
          </w:rPr>
          <w:delText>System Settings</w:delText>
        </w:r>
        <w:r w:rsidR="00C7279F" w:rsidDel="00307E6D">
          <w:rPr>
            <w:noProof/>
            <w:webHidden/>
          </w:rPr>
          <w:tab/>
          <w:delText>3</w:delText>
        </w:r>
      </w:del>
    </w:p>
    <w:p w:rsidR="00C7279F" w:rsidDel="00307E6D" w:rsidRDefault="009D52C8">
      <w:pPr>
        <w:pStyle w:val="TOC1"/>
        <w:rPr>
          <w:del w:id="191" w:author="nupur" w:date="2014-06-13T12:52:00Z"/>
          <w:rFonts w:asciiTheme="minorHAnsi" w:eastAsiaTheme="minorEastAsia" w:hAnsiTheme="minorHAnsi"/>
          <w:noProof/>
          <w:color w:val="auto"/>
          <w:sz w:val="22"/>
        </w:rPr>
      </w:pPr>
      <w:del w:id="192" w:author="nupur" w:date="2014-06-13T12:52:00Z">
        <w:r w:rsidRPr="009D52C8">
          <w:rPr>
            <w:rPrChange w:id="193" w:author="nupur" w:date="2014-06-13T12:52:00Z">
              <w:rPr>
                <w:rStyle w:val="Hyperlink"/>
                <w:noProof/>
              </w:rPr>
            </w:rPrChange>
          </w:rPr>
          <w:delText>2</w:delText>
        </w:r>
        <w:r w:rsidR="00C7279F" w:rsidDel="00307E6D">
          <w:rPr>
            <w:rFonts w:asciiTheme="minorHAnsi" w:eastAsiaTheme="minorEastAsia" w:hAnsiTheme="minorHAnsi"/>
            <w:noProof/>
            <w:color w:val="auto"/>
            <w:sz w:val="22"/>
          </w:rPr>
          <w:tab/>
        </w:r>
        <w:r w:rsidRPr="009D52C8">
          <w:rPr>
            <w:rPrChange w:id="194" w:author="nupur" w:date="2014-06-13T12:52:00Z">
              <w:rPr>
                <w:rStyle w:val="Hyperlink"/>
                <w:noProof/>
              </w:rPr>
            </w:rPrChange>
          </w:rPr>
          <w:delText>Login</w:delText>
        </w:r>
        <w:r w:rsidR="00C7279F" w:rsidDel="00307E6D">
          <w:rPr>
            <w:noProof/>
            <w:webHidden/>
          </w:rPr>
          <w:tab/>
          <w:delText>12</w:delText>
        </w:r>
      </w:del>
    </w:p>
    <w:p w:rsidR="00C7279F" w:rsidDel="00307E6D" w:rsidRDefault="009D52C8">
      <w:pPr>
        <w:pStyle w:val="TOC1"/>
        <w:rPr>
          <w:del w:id="195" w:author="nupur" w:date="2014-06-13T12:52:00Z"/>
          <w:rFonts w:asciiTheme="minorHAnsi" w:eastAsiaTheme="minorEastAsia" w:hAnsiTheme="minorHAnsi"/>
          <w:noProof/>
          <w:color w:val="auto"/>
          <w:sz w:val="22"/>
        </w:rPr>
      </w:pPr>
      <w:del w:id="196" w:author="nupur" w:date="2014-06-13T12:52:00Z">
        <w:r w:rsidRPr="009D52C8">
          <w:rPr>
            <w:rPrChange w:id="197" w:author="nupur" w:date="2014-06-13T12:52:00Z">
              <w:rPr>
                <w:rStyle w:val="Hyperlink"/>
                <w:noProof/>
              </w:rPr>
            </w:rPrChange>
          </w:rPr>
          <w:delText>3</w:delText>
        </w:r>
        <w:r w:rsidR="00C7279F" w:rsidDel="00307E6D">
          <w:rPr>
            <w:rFonts w:asciiTheme="minorHAnsi" w:eastAsiaTheme="minorEastAsia" w:hAnsiTheme="minorHAnsi"/>
            <w:noProof/>
            <w:color w:val="auto"/>
            <w:sz w:val="22"/>
          </w:rPr>
          <w:tab/>
        </w:r>
        <w:r w:rsidRPr="009D52C8">
          <w:rPr>
            <w:rPrChange w:id="198" w:author="nupur" w:date="2014-06-13T12:52:00Z">
              <w:rPr>
                <w:rStyle w:val="Hyperlink"/>
                <w:noProof/>
              </w:rPr>
            </w:rPrChange>
          </w:rPr>
          <w:delText>Forgot password</w:delText>
        </w:r>
        <w:r w:rsidR="00C7279F" w:rsidDel="00307E6D">
          <w:rPr>
            <w:noProof/>
            <w:webHidden/>
          </w:rPr>
          <w:tab/>
          <w:delText>14</w:delText>
        </w:r>
      </w:del>
    </w:p>
    <w:p w:rsidR="00C7279F" w:rsidDel="00307E6D" w:rsidRDefault="009D52C8">
      <w:pPr>
        <w:pStyle w:val="TOC1"/>
        <w:rPr>
          <w:del w:id="199" w:author="nupur" w:date="2014-06-13T12:52:00Z"/>
          <w:rFonts w:asciiTheme="minorHAnsi" w:eastAsiaTheme="minorEastAsia" w:hAnsiTheme="minorHAnsi"/>
          <w:noProof/>
          <w:color w:val="auto"/>
          <w:sz w:val="22"/>
        </w:rPr>
      </w:pPr>
      <w:del w:id="200" w:author="nupur" w:date="2014-06-13T12:52:00Z">
        <w:r w:rsidRPr="009D52C8">
          <w:rPr>
            <w:rPrChange w:id="201" w:author="nupur" w:date="2014-06-13T12:52:00Z">
              <w:rPr>
                <w:rStyle w:val="Hyperlink"/>
                <w:noProof/>
              </w:rPr>
            </w:rPrChange>
          </w:rPr>
          <w:delText>4</w:delText>
        </w:r>
        <w:r w:rsidR="00C7279F" w:rsidDel="00307E6D">
          <w:rPr>
            <w:rFonts w:asciiTheme="minorHAnsi" w:eastAsiaTheme="minorEastAsia" w:hAnsiTheme="minorHAnsi"/>
            <w:noProof/>
            <w:color w:val="auto"/>
            <w:sz w:val="22"/>
          </w:rPr>
          <w:tab/>
        </w:r>
        <w:r w:rsidRPr="009D52C8">
          <w:rPr>
            <w:rPrChange w:id="202" w:author="nupur" w:date="2014-06-13T12:52:00Z">
              <w:rPr>
                <w:rStyle w:val="Hyperlink"/>
                <w:noProof/>
              </w:rPr>
            </w:rPrChange>
          </w:rPr>
          <w:delText>Officer dashboard</w:delText>
        </w:r>
        <w:r w:rsidR="00C7279F" w:rsidDel="00307E6D">
          <w:rPr>
            <w:noProof/>
            <w:webHidden/>
          </w:rPr>
          <w:tab/>
          <w:delText>16</w:delText>
        </w:r>
      </w:del>
    </w:p>
    <w:p w:rsidR="00C7279F" w:rsidDel="00307E6D" w:rsidRDefault="009D52C8">
      <w:pPr>
        <w:pStyle w:val="TOC1"/>
        <w:rPr>
          <w:del w:id="203" w:author="nupur" w:date="2014-06-13T12:52:00Z"/>
          <w:rFonts w:asciiTheme="minorHAnsi" w:eastAsiaTheme="minorEastAsia" w:hAnsiTheme="minorHAnsi"/>
          <w:noProof/>
          <w:color w:val="auto"/>
          <w:sz w:val="22"/>
        </w:rPr>
      </w:pPr>
      <w:del w:id="204" w:author="nupur" w:date="2014-06-13T12:52:00Z">
        <w:r w:rsidRPr="009D52C8">
          <w:rPr>
            <w:rPrChange w:id="205" w:author="nupur" w:date="2014-06-13T12:52:00Z">
              <w:rPr>
                <w:rStyle w:val="Hyperlink"/>
                <w:noProof/>
              </w:rPr>
            </w:rPrChange>
          </w:rPr>
          <w:delText>5</w:delText>
        </w:r>
        <w:r w:rsidR="00C7279F" w:rsidDel="00307E6D">
          <w:rPr>
            <w:rFonts w:asciiTheme="minorHAnsi" w:eastAsiaTheme="minorEastAsia" w:hAnsiTheme="minorHAnsi"/>
            <w:noProof/>
            <w:color w:val="auto"/>
            <w:sz w:val="22"/>
          </w:rPr>
          <w:tab/>
        </w:r>
        <w:r w:rsidRPr="009D52C8">
          <w:rPr>
            <w:rPrChange w:id="206" w:author="nupur" w:date="2014-06-13T12:52:00Z">
              <w:rPr>
                <w:rStyle w:val="Hyperlink"/>
                <w:noProof/>
              </w:rPr>
            </w:rPrChange>
          </w:rPr>
          <w:delText>Auction</w:delText>
        </w:r>
        <w:r w:rsidR="00C7279F" w:rsidDel="00307E6D">
          <w:rPr>
            <w:noProof/>
            <w:webHidden/>
          </w:rPr>
          <w:tab/>
          <w:delText>17</w:delText>
        </w:r>
      </w:del>
    </w:p>
    <w:p w:rsidR="00C7279F" w:rsidDel="00307E6D" w:rsidRDefault="009D52C8">
      <w:pPr>
        <w:pStyle w:val="TOC2"/>
        <w:tabs>
          <w:tab w:val="left" w:pos="880"/>
          <w:tab w:val="right" w:leader="dot" w:pos="9350"/>
        </w:tabs>
        <w:rPr>
          <w:del w:id="207" w:author="nupur" w:date="2014-06-13T12:52:00Z"/>
          <w:rFonts w:asciiTheme="minorHAnsi" w:eastAsiaTheme="minorEastAsia" w:hAnsiTheme="minorHAnsi"/>
          <w:noProof/>
          <w:color w:val="auto"/>
          <w:sz w:val="22"/>
        </w:rPr>
      </w:pPr>
      <w:del w:id="208" w:author="nupur" w:date="2014-06-13T12:52:00Z">
        <w:r w:rsidRPr="009D52C8">
          <w:rPr>
            <w:rPrChange w:id="209" w:author="nupur" w:date="2014-06-13T12:52:00Z">
              <w:rPr>
                <w:rStyle w:val="Hyperlink"/>
                <w:noProof/>
              </w:rPr>
            </w:rPrChange>
          </w:rPr>
          <w:delText>5.1</w:delText>
        </w:r>
        <w:r w:rsidR="00C7279F" w:rsidDel="00307E6D">
          <w:rPr>
            <w:rFonts w:asciiTheme="minorHAnsi" w:eastAsiaTheme="minorEastAsia" w:hAnsiTheme="minorHAnsi"/>
            <w:noProof/>
            <w:color w:val="auto"/>
            <w:sz w:val="22"/>
          </w:rPr>
          <w:tab/>
        </w:r>
        <w:r w:rsidRPr="009D52C8">
          <w:rPr>
            <w:rPrChange w:id="210" w:author="nupur" w:date="2014-06-13T12:52:00Z">
              <w:rPr>
                <w:rStyle w:val="Hyperlink"/>
                <w:noProof/>
              </w:rPr>
            </w:rPrChange>
          </w:rPr>
          <w:delText>Auction event</w:delText>
        </w:r>
        <w:r w:rsidR="00C7279F" w:rsidDel="00307E6D">
          <w:rPr>
            <w:noProof/>
            <w:webHidden/>
          </w:rPr>
          <w:tab/>
          <w:delText>17</w:delText>
        </w:r>
      </w:del>
    </w:p>
    <w:p w:rsidR="00C7279F" w:rsidDel="00307E6D" w:rsidRDefault="009D52C8">
      <w:pPr>
        <w:pStyle w:val="TOC2"/>
        <w:tabs>
          <w:tab w:val="left" w:pos="880"/>
          <w:tab w:val="right" w:leader="dot" w:pos="9350"/>
        </w:tabs>
        <w:rPr>
          <w:del w:id="211" w:author="nupur" w:date="2014-06-13T12:52:00Z"/>
          <w:rFonts w:asciiTheme="minorHAnsi" w:eastAsiaTheme="minorEastAsia" w:hAnsiTheme="minorHAnsi"/>
          <w:noProof/>
          <w:color w:val="auto"/>
          <w:sz w:val="22"/>
        </w:rPr>
      </w:pPr>
      <w:del w:id="212" w:author="nupur" w:date="2014-06-13T12:52:00Z">
        <w:r w:rsidRPr="009D52C8">
          <w:rPr>
            <w:rPrChange w:id="213" w:author="nupur" w:date="2014-06-13T12:52:00Z">
              <w:rPr>
                <w:rStyle w:val="Hyperlink"/>
                <w:noProof/>
              </w:rPr>
            </w:rPrChange>
          </w:rPr>
          <w:delText>5.2</w:delText>
        </w:r>
        <w:r w:rsidR="00C7279F" w:rsidDel="00307E6D">
          <w:rPr>
            <w:rFonts w:asciiTheme="minorHAnsi" w:eastAsiaTheme="minorEastAsia" w:hAnsiTheme="minorHAnsi"/>
            <w:noProof/>
            <w:color w:val="auto"/>
            <w:sz w:val="22"/>
          </w:rPr>
          <w:tab/>
        </w:r>
        <w:r w:rsidRPr="009D52C8">
          <w:rPr>
            <w:rPrChange w:id="214" w:author="nupur" w:date="2014-06-13T12:52:00Z">
              <w:rPr>
                <w:rStyle w:val="Hyperlink"/>
                <w:noProof/>
              </w:rPr>
            </w:rPrChange>
          </w:rPr>
          <w:delText>Notice and Documents</w:delText>
        </w:r>
        <w:r w:rsidR="00C7279F" w:rsidDel="00307E6D">
          <w:rPr>
            <w:noProof/>
            <w:webHidden/>
          </w:rPr>
          <w:tab/>
          <w:delText>17</w:delText>
        </w:r>
      </w:del>
    </w:p>
    <w:p w:rsidR="00C7279F" w:rsidDel="00307E6D" w:rsidRDefault="009D52C8">
      <w:pPr>
        <w:pStyle w:val="TOC2"/>
        <w:tabs>
          <w:tab w:val="left" w:pos="880"/>
          <w:tab w:val="right" w:leader="dot" w:pos="9350"/>
        </w:tabs>
        <w:rPr>
          <w:del w:id="215" w:author="nupur" w:date="2014-06-13T12:52:00Z"/>
          <w:rFonts w:asciiTheme="minorHAnsi" w:eastAsiaTheme="minorEastAsia" w:hAnsiTheme="minorHAnsi"/>
          <w:noProof/>
          <w:color w:val="auto"/>
          <w:sz w:val="22"/>
        </w:rPr>
      </w:pPr>
      <w:del w:id="216" w:author="nupur" w:date="2014-06-13T12:52:00Z">
        <w:r w:rsidRPr="009D52C8">
          <w:rPr>
            <w:rPrChange w:id="217" w:author="nupur" w:date="2014-06-13T12:52:00Z">
              <w:rPr>
                <w:rStyle w:val="Hyperlink"/>
                <w:noProof/>
              </w:rPr>
            </w:rPrChange>
          </w:rPr>
          <w:delText>5.3</w:delText>
        </w:r>
        <w:r w:rsidR="00C7279F" w:rsidDel="00307E6D">
          <w:rPr>
            <w:rFonts w:asciiTheme="minorHAnsi" w:eastAsiaTheme="minorEastAsia" w:hAnsiTheme="minorHAnsi"/>
            <w:noProof/>
            <w:color w:val="auto"/>
            <w:sz w:val="22"/>
          </w:rPr>
          <w:tab/>
        </w:r>
        <w:r w:rsidRPr="009D52C8">
          <w:rPr>
            <w:rPrChange w:id="218" w:author="nupur" w:date="2014-06-13T12:52:00Z">
              <w:rPr>
                <w:rStyle w:val="Hyperlink"/>
                <w:noProof/>
              </w:rPr>
            </w:rPrChange>
          </w:rPr>
          <w:delText>Bidding form</w:delText>
        </w:r>
        <w:r w:rsidR="00C7279F" w:rsidDel="00307E6D">
          <w:rPr>
            <w:noProof/>
            <w:webHidden/>
          </w:rPr>
          <w:tab/>
          <w:delText>45</w:delText>
        </w:r>
      </w:del>
    </w:p>
    <w:p w:rsidR="00C7279F" w:rsidDel="00307E6D" w:rsidRDefault="009D52C8">
      <w:pPr>
        <w:pStyle w:val="TOC2"/>
        <w:tabs>
          <w:tab w:val="left" w:pos="880"/>
          <w:tab w:val="right" w:leader="dot" w:pos="9350"/>
        </w:tabs>
        <w:rPr>
          <w:del w:id="219" w:author="nupur" w:date="2014-06-13T12:52:00Z"/>
          <w:rFonts w:asciiTheme="minorHAnsi" w:eastAsiaTheme="minorEastAsia" w:hAnsiTheme="minorHAnsi"/>
          <w:noProof/>
          <w:color w:val="auto"/>
          <w:sz w:val="22"/>
        </w:rPr>
      </w:pPr>
      <w:del w:id="220" w:author="nupur" w:date="2014-06-13T12:52:00Z">
        <w:r w:rsidRPr="009D52C8">
          <w:rPr>
            <w:rPrChange w:id="221" w:author="nupur" w:date="2014-06-13T12:52:00Z">
              <w:rPr>
                <w:rStyle w:val="Hyperlink"/>
                <w:noProof/>
              </w:rPr>
            </w:rPrChange>
          </w:rPr>
          <w:delText>5.4</w:delText>
        </w:r>
        <w:r w:rsidR="00C7279F" w:rsidDel="00307E6D">
          <w:rPr>
            <w:rFonts w:asciiTheme="minorHAnsi" w:eastAsiaTheme="minorEastAsia" w:hAnsiTheme="minorHAnsi"/>
            <w:noProof/>
            <w:color w:val="auto"/>
            <w:sz w:val="22"/>
          </w:rPr>
          <w:tab/>
        </w:r>
        <w:r w:rsidRPr="009D52C8">
          <w:rPr>
            <w:rPrChange w:id="222" w:author="nupur" w:date="2014-06-13T12:52:00Z">
              <w:rPr>
                <w:rStyle w:val="Hyperlink"/>
                <w:noProof/>
              </w:rPr>
            </w:rPrChange>
          </w:rPr>
          <w:delText>Configure parameters</w:delText>
        </w:r>
        <w:r w:rsidR="00C7279F" w:rsidDel="00307E6D">
          <w:rPr>
            <w:noProof/>
            <w:webHidden/>
          </w:rPr>
          <w:tab/>
          <w:delText>62</w:delText>
        </w:r>
      </w:del>
    </w:p>
    <w:p w:rsidR="00C7279F" w:rsidDel="00307E6D" w:rsidRDefault="009D52C8">
      <w:pPr>
        <w:pStyle w:val="TOC2"/>
        <w:tabs>
          <w:tab w:val="left" w:pos="880"/>
          <w:tab w:val="right" w:leader="dot" w:pos="9350"/>
        </w:tabs>
        <w:rPr>
          <w:del w:id="223" w:author="nupur" w:date="2014-06-13T12:52:00Z"/>
          <w:rFonts w:asciiTheme="minorHAnsi" w:eastAsiaTheme="minorEastAsia" w:hAnsiTheme="minorHAnsi"/>
          <w:noProof/>
          <w:color w:val="auto"/>
          <w:sz w:val="22"/>
        </w:rPr>
      </w:pPr>
      <w:del w:id="224" w:author="nupur" w:date="2014-06-13T12:52:00Z">
        <w:r w:rsidRPr="009D52C8">
          <w:rPr>
            <w:rPrChange w:id="225" w:author="nupur" w:date="2014-06-13T12:52:00Z">
              <w:rPr>
                <w:rStyle w:val="Hyperlink"/>
                <w:noProof/>
              </w:rPr>
            </w:rPrChange>
          </w:rPr>
          <w:delText>5.5</w:delText>
        </w:r>
        <w:r w:rsidR="00C7279F" w:rsidDel="00307E6D">
          <w:rPr>
            <w:rFonts w:asciiTheme="minorHAnsi" w:eastAsiaTheme="minorEastAsia" w:hAnsiTheme="minorHAnsi"/>
            <w:noProof/>
            <w:color w:val="auto"/>
            <w:sz w:val="22"/>
          </w:rPr>
          <w:tab/>
        </w:r>
        <w:r w:rsidRPr="009D52C8">
          <w:rPr>
            <w:rPrChange w:id="226" w:author="nupur" w:date="2014-06-13T12:52:00Z">
              <w:rPr>
                <w:rStyle w:val="Hyperlink"/>
                <w:noProof/>
              </w:rPr>
            </w:rPrChange>
          </w:rPr>
          <w:delText>Map bidders</w:delText>
        </w:r>
        <w:r w:rsidR="00C7279F" w:rsidDel="00307E6D">
          <w:rPr>
            <w:noProof/>
            <w:webHidden/>
          </w:rPr>
          <w:tab/>
          <w:delText>69</w:delText>
        </w:r>
      </w:del>
    </w:p>
    <w:p w:rsidR="00C7279F" w:rsidDel="00307E6D" w:rsidRDefault="009D52C8">
      <w:pPr>
        <w:pStyle w:val="TOC2"/>
        <w:tabs>
          <w:tab w:val="left" w:pos="880"/>
          <w:tab w:val="right" w:leader="dot" w:pos="9350"/>
        </w:tabs>
        <w:rPr>
          <w:del w:id="227" w:author="nupur" w:date="2014-06-13T12:52:00Z"/>
          <w:rFonts w:asciiTheme="minorHAnsi" w:eastAsiaTheme="minorEastAsia" w:hAnsiTheme="minorHAnsi"/>
          <w:noProof/>
          <w:color w:val="auto"/>
          <w:sz w:val="22"/>
        </w:rPr>
      </w:pPr>
      <w:del w:id="228" w:author="nupur" w:date="2014-06-13T12:52:00Z">
        <w:r w:rsidRPr="009D52C8">
          <w:rPr>
            <w:rPrChange w:id="229" w:author="nupur" w:date="2014-06-13T12:52:00Z">
              <w:rPr>
                <w:rStyle w:val="Hyperlink"/>
                <w:noProof/>
              </w:rPr>
            </w:rPrChange>
          </w:rPr>
          <w:delText>5.6</w:delText>
        </w:r>
        <w:r w:rsidR="00C7279F" w:rsidDel="00307E6D">
          <w:rPr>
            <w:rFonts w:asciiTheme="minorHAnsi" w:eastAsiaTheme="minorEastAsia" w:hAnsiTheme="minorHAnsi"/>
            <w:noProof/>
            <w:color w:val="auto"/>
            <w:sz w:val="22"/>
          </w:rPr>
          <w:tab/>
        </w:r>
        <w:r w:rsidRPr="009D52C8">
          <w:rPr>
            <w:rPrChange w:id="230" w:author="nupur" w:date="2014-06-13T12:52:00Z">
              <w:rPr>
                <w:rStyle w:val="Hyperlink"/>
                <w:noProof/>
              </w:rPr>
            </w:rPrChange>
          </w:rPr>
          <w:delText>Search event</w:delText>
        </w:r>
        <w:r w:rsidR="00C7279F" w:rsidDel="00307E6D">
          <w:rPr>
            <w:noProof/>
            <w:webHidden/>
          </w:rPr>
          <w:tab/>
          <w:delText>80</w:delText>
        </w:r>
      </w:del>
    </w:p>
    <w:p w:rsidR="00C7279F" w:rsidDel="00307E6D" w:rsidRDefault="009D52C8">
      <w:pPr>
        <w:pStyle w:val="TOC2"/>
        <w:tabs>
          <w:tab w:val="left" w:pos="880"/>
          <w:tab w:val="right" w:leader="dot" w:pos="9350"/>
        </w:tabs>
        <w:rPr>
          <w:del w:id="231" w:author="nupur" w:date="2014-06-13T12:52:00Z"/>
          <w:rFonts w:asciiTheme="minorHAnsi" w:eastAsiaTheme="minorEastAsia" w:hAnsiTheme="minorHAnsi"/>
          <w:noProof/>
          <w:color w:val="auto"/>
          <w:sz w:val="22"/>
        </w:rPr>
      </w:pPr>
      <w:del w:id="232" w:author="nupur" w:date="2014-06-13T12:52:00Z">
        <w:r w:rsidRPr="009D52C8">
          <w:rPr>
            <w:rPrChange w:id="233" w:author="nupur" w:date="2014-06-13T12:52:00Z">
              <w:rPr>
                <w:rStyle w:val="Hyperlink"/>
                <w:noProof/>
              </w:rPr>
            </w:rPrChange>
          </w:rPr>
          <w:delText>5.7</w:delText>
        </w:r>
        <w:r w:rsidR="00C7279F" w:rsidDel="00307E6D">
          <w:rPr>
            <w:rFonts w:asciiTheme="minorHAnsi" w:eastAsiaTheme="minorEastAsia" w:hAnsiTheme="minorHAnsi"/>
            <w:noProof/>
            <w:color w:val="auto"/>
            <w:sz w:val="22"/>
          </w:rPr>
          <w:tab/>
        </w:r>
        <w:r w:rsidRPr="009D52C8">
          <w:rPr>
            <w:rPrChange w:id="234" w:author="nupur" w:date="2014-06-13T12:52:00Z">
              <w:rPr>
                <w:rStyle w:val="Hyperlink"/>
                <w:noProof/>
              </w:rPr>
            </w:rPrChange>
          </w:rPr>
          <w:delText>Auction listing</w:delText>
        </w:r>
        <w:r w:rsidR="00C7279F" w:rsidDel="00307E6D">
          <w:rPr>
            <w:noProof/>
            <w:webHidden/>
          </w:rPr>
          <w:tab/>
          <w:delText>83</w:delText>
        </w:r>
      </w:del>
    </w:p>
    <w:p w:rsidR="00C7279F" w:rsidDel="00307E6D" w:rsidRDefault="009D52C8">
      <w:pPr>
        <w:pStyle w:val="TOC2"/>
        <w:tabs>
          <w:tab w:val="left" w:pos="880"/>
          <w:tab w:val="right" w:leader="dot" w:pos="9350"/>
        </w:tabs>
        <w:rPr>
          <w:del w:id="235" w:author="nupur" w:date="2014-06-13T12:52:00Z"/>
          <w:rFonts w:asciiTheme="minorHAnsi" w:eastAsiaTheme="minorEastAsia" w:hAnsiTheme="minorHAnsi"/>
          <w:noProof/>
          <w:color w:val="auto"/>
          <w:sz w:val="22"/>
        </w:rPr>
      </w:pPr>
      <w:del w:id="236" w:author="nupur" w:date="2014-06-13T12:52:00Z">
        <w:r w:rsidRPr="009D52C8">
          <w:rPr>
            <w:rPrChange w:id="237" w:author="nupur" w:date="2014-06-13T12:52:00Z">
              <w:rPr>
                <w:rStyle w:val="Hyperlink"/>
                <w:noProof/>
              </w:rPr>
            </w:rPrChange>
          </w:rPr>
          <w:delText>5.8</w:delText>
        </w:r>
        <w:r w:rsidR="00C7279F" w:rsidDel="00307E6D">
          <w:rPr>
            <w:rFonts w:asciiTheme="minorHAnsi" w:eastAsiaTheme="minorEastAsia" w:hAnsiTheme="minorHAnsi"/>
            <w:noProof/>
            <w:color w:val="auto"/>
            <w:sz w:val="22"/>
          </w:rPr>
          <w:tab/>
        </w:r>
        <w:r w:rsidRPr="009D52C8">
          <w:rPr>
            <w:rPrChange w:id="238" w:author="nupur" w:date="2014-06-13T12:52:00Z">
              <w:rPr>
                <w:rStyle w:val="Hyperlink"/>
                <w:noProof/>
              </w:rPr>
            </w:rPrChange>
          </w:rPr>
          <w:delText>Auction result</w:delText>
        </w:r>
        <w:r w:rsidR="00C7279F" w:rsidDel="00307E6D">
          <w:rPr>
            <w:noProof/>
            <w:webHidden/>
          </w:rPr>
          <w:tab/>
          <w:delText>85</w:delText>
        </w:r>
      </w:del>
    </w:p>
    <w:p w:rsidR="00C7279F" w:rsidDel="00307E6D" w:rsidRDefault="009D52C8">
      <w:pPr>
        <w:pStyle w:val="TOC2"/>
        <w:tabs>
          <w:tab w:val="left" w:pos="880"/>
          <w:tab w:val="right" w:leader="dot" w:pos="9350"/>
        </w:tabs>
        <w:rPr>
          <w:del w:id="239" w:author="nupur" w:date="2014-06-13T12:52:00Z"/>
          <w:rFonts w:asciiTheme="minorHAnsi" w:eastAsiaTheme="minorEastAsia" w:hAnsiTheme="minorHAnsi"/>
          <w:noProof/>
          <w:color w:val="auto"/>
          <w:sz w:val="22"/>
        </w:rPr>
      </w:pPr>
      <w:del w:id="240" w:author="nupur" w:date="2014-06-13T12:52:00Z">
        <w:r w:rsidRPr="009D52C8">
          <w:rPr>
            <w:rPrChange w:id="241" w:author="nupur" w:date="2014-06-13T12:52:00Z">
              <w:rPr>
                <w:rStyle w:val="Hyperlink"/>
                <w:noProof/>
              </w:rPr>
            </w:rPrChange>
          </w:rPr>
          <w:delText>5.9</w:delText>
        </w:r>
        <w:r w:rsidR="00C7279F" w:rsidDel="00307E6D">
          <w:rPr>
            <w:rFonts w:asciiTheme="minorHAnsi" w:eastAsiaTheme="minorEastAsia" w:hAnsiTheme="minorHAnsi"/>
            <w:noProof/>
            <w:color w:val="auto"/>
            <w:sz w:val="22"/>
          </w:rPr>
          <w:tab/>
        </w:r>
        <w:r w:rsidRPr="009D52C8">
          <w:rPr>
            <w:rPrChange w:id="242" w:author="nupur" w:date="2014-06-13T12:52:00Z">
              <w:rPr>
                <w:rStyle w:val="Hyperlink"/>
                <w:noProof/>
              </w:rPr>
            </w:rPrChange>
          </w:rPr>
          <w:delText>Reports</w:delText>
        </w:r>
        <w:r w:rsidR="00C7279F" w:rsidDel="00307E6D">
          <w:rPr>
            <w:noProof/>
            <w:webHidden/>
          </w:rPr>
          <w:tab/>
          <w:delText>92</w:delText>
        </w:r>
      </w:del>
    </w:p>
    <w:p w:rsidR="00C7279F" w:rsidDel="00307E6D" w:rsidRDefault="009D52C8">
      <w:pPr>
        <w:pStyle w:val="TOC1"/>
        <w:rPr>
          <w:del w:id="243" w:author="nupur" w:date="2014-06-13T12:52:00Z"/>
          <w:rFonts w:asciiTheme="minorHAnsi" w:eastAsiaTheme="minorEastAsia" w:hAnsiTheme="minorHAnsi"/>
          <w:noProof/>
          <w:color w:val="auto"/>
          <w:sz w:val="22"/>
        </w:rPr>
      </w:pPr>
      <w:del w:id="244" w:author="nupur" w:date="2014-06-13T12:52:00Z">
        <w:r w:rsidRPr="009D52C8">
          <w:rPr>
            <w:rPrChange w:id="245" w:author="nupur" w:date="2014-06-13T12:52:00Z">
              <w:rPr>
                <w:rStyle w:val="Hyperlink"/>
                <w:noProof/>
              </w:rPr>
            </w:rPrChange>
          </w:rPr>
          <w:delText>6</w:delText>
        </w:r>
        <w:r w:rsidR="00C7279F" w:rsidDel="00307E6D">
          <w:rPr>
            <w:rFonts w:asciiTheme="minorHAnsi" w:eastAsiaTheme="minorEastAsia" w:hAnsiTheme="minorHAnsi"/>
            <w:noProof/>
            <w:color w:val="auto"/>
            <w:sz w:val="22"/>
          </w:rPr>
          <w:tab/>
        </w:r>
        <w:r w:rsidRPr="009D52C8">
          <w:rPr>
            <w:rPrChange w:id="246" w:author="nupur" w:date="2014-06-13T12:52:00Z">
              <w:rPr>
                <w:rStyle w:val="Hyperlink"/>
                <w:noProof/>
              </w:rPr>
            </w:rPrChange>
          </w:rPr>
          <w:delText>Profile</w:delText>
        </w:r>
        <w:r w:rsidR="00C7279F" w:rsidDel="00307E6D">
          <w:rPr>
            <w:noProof/>
            <w:webHidden/>
          </w:rPr>
          <w:tab/>
          <w:delText>96</w:delText>
        </w:r>
      </w:del>
    </w:p>
    <w:p w:rsidR="00C7279F" w:rsidDel="00307E6D" w:rsidRDefault="009D52C8">
      <w:pPr>
        <w:pStyle w:val="TOC2"/>
        <w:tabs>
          <w:tab w:val="left" w:pos="880"/>
          <w:tab w:val="right" w:leader="dot" w:pos="9350"/>
        </w:tabs>
        <w:rPr>
          <w:del w:id="247" w:author="nupur" w:date="2014-06-13T12:52:00Z"/>
          <w:rFonts w:asciiTheme="minorHAnsi" w:eastAsiaTheme="minorEastAsia" w:hAnsiTheme="minorHAnsi"/>
          <w:noProof/>
          <w:color w:val="auto"/>
          <w:sz w:val="22"/>
        </w:rPr>
      </w:pPr>
      <w:del w:id="248" w:author="nupur" w:date="2014-06-13T12:52:00Z">
        <w:r w:rsidRPr="009D52C8">
          <w:rPr>
            <w:rPrChange w:id="249" w:author="nupur" w:date="2014-06-13T12:52:00Z">
              <w:rPr>
                <w:rStyle w:val="Hyperlink"/>
                <w:noProof/>
              </w:rPr>
            </w:rPrChange>
          </w:rPr>
          <w:delText>6.1</w:delText>
        </w:r>
        <w:r w:rsidR="00C7279F" w:rsidDel="00307E6D">
          <w:rPr>
            <w:rFonts w:asciiTheme="minorHAnsi" w:eastAsiaTheme="minorEastAsia" w:hAnsiTheme="minorHAnsi"/>
            <w:noProof/>
            <w:color w:val="auto"/>
            <w:sz w:val="22"/>
          </w:rPr>
          <w:tab/>
        </w:r>
        <w:r w:rsidRPr="009D52C8">
          <w:rPr>
            <w:rPrChange w:id="250" w:author="nupur" w:date="2014-06-13T12:52:00Z">
              <w:rPr>
                <w:rStyle w:val="Hyperlink"/>
                <w:noProof/>
              </w:rPr>
            </w:rPrChange>
          </w:rPr>
          <w:delText>Edit profile</w:delText>
        </w:r>
        <w:r w:rsidR="00C7279F" w:rsidDel="00307E6D">
          <w:rPr>
            <w:noProof/>
            <w:webHidden/>
          </w:rPr>
          <w:tab/>
          <w:delText>96</w:delText>
        </w:r>
      </w:del>
    </w:p>
    <w:p w:rsidR="00C7279F" w:rsidDel="00307E6D" w:rsidRDefault="009D52C8">
      <w:pPr>
        <w:pStyle w:val="TOC2"/>
        <w:tabs>
          <w:tab w:val="left" w:pos="880"/>
          <w:tab w:val="right" w:leader="dot" w:pos="9350"/>
        </w:tabs>
        <w:rPr>
          <w:del w:id="251" w:author="nupur" w:date="2014-06-13T12:52:00Z"/>
          <w:rFonts w:asciiTheme="minorHAnsi" w:eastAsiaTheme="minorEastAsia" w:hAnsiTheme="minorHAnsi"/>
          <w:noProof/>
          <w:color w:val="auto"/>
          <w:sz w:val="22"/>
        </w:rPr>
      </w:pPr>
      <w:del w:id="252" w:author="nupur" w:date="2014-06-13T12:52:00Z">
        <w:r w:rsidRPr="009D52C8">
          <w:rPr>
            <w:rPrChange w:id="253" w:author="nupur" w:date="2014-06-13T12:52:00Z">
              <w:rPr>
                <w:rStyle w:val="Hyperlink"/>
                <w:noProof/>
              </w:rPr>
            </w:rPrChange>
          </w:rPr>
          <w:delText>6.2</w:delText>
        </w:r>
        <w:r w:rsidR="00C7279F" w:rsidDel="00307E6D">
          <w:rPr>
            <w:rFonts w:asciiTheme="minorHAnsi" w:eastAsiaTheme="minorEastAsia" w:hAnsiTheme="minorHAnsi"/>
            <w:noProof/>
            <w:color w:val="auto"/>
            <w:sz w:val="22"/>
          </w:rPr>
          <w:tab/>
        </w:r>
        <w:r w:rsidRPr="009D52C8">
          <w:rPr>
            <w:rPrChange w:id="254" w:author="nupur" w:date="2014-06-13T12:52:00Z">
              <w:rPr>
                <w:rStyle w:val="Hyperlink"/>
                <w:noProof/>
              </w:rPr>
            </w:rPrChange>
          </w:rPr>
          <w:delText>View profile</w:delText>
        </w:r>
        <w:r w:rsidR="00C7279F" w:rsidDel="00307E6D">
          <w:rPr>
            <w:noProof/>
            <w:webHidden/>
          </w:rPr>
          <w:tab/>
          <w:delText>98</w:delText>
        </w:r>
      </w:del>
    </w:p>
    <w:p w:rsidR="00C7279F" w:rsidDel="00307E6D" w:rsidRDefault="009D52C8">
      <w:pPr>
        <w:pStyle w:val="TOC2"/>
        <w:tabs>
          <w:tab w:val="left" w:pos="880"/>
          <w:tab w:val="right" w:leader="dot" w:pos="9350"/>
        </w:tabs>
        <w:rPr>
          <w:del w:id="255" w:author="nupur" w:date="2014-06-13T12:52:00Z"/>
          <w:rFonts w:asciiTheme="minorHAnsi" w:eastAsiaTheme="minorEastAsia" w:hAnsiTheme="minorHAnsi"/>
          <w:noProof/>
          <w:color w:val="auto"/>
          <w:sz w:val="22"/>
        </w:rPr>
      </w:pPr>
      <w:del w:id="256" w:author="nupur" w:date="2014-06-13T12:52:00Z">
        <w:r w:rsidRPr="009D52C8">
          <w:rPr>
            <w:rPrChange w:id="257" w:author="nupur" w:date="2014-06-13T12:52:00Z">
              <w:rPr>
                <w:rStyle w:val="Hyperlink"/>
                <w:noProof/>
              </w:rPr>
            </w:rPrChange>
          </w:rPr>
          <w:delText>6.3</w:delText>
        </w:r>
        <w:r w:rsidR="00C7279F" w:rsidDel="00307E6D">
          <w:rPr>
            <w:rFonts w:asciiTheme="minorHAnsi" w:eastAsiaTheme="minorEastAsia" w:hAnsiTheme="minorHAnsi"/>
            <w:noProof/>
            <w:color w:val="auto"/>
            <w:sz w:val="22"/>
          </w:rPr>
          <w:tab/>
        </w:r>
        <w:r w:rsidRPr="009D52C8">
          <w:rPr>
            <w:rPrChange w:id="258" w:author="nupur" w:date="2014-06-13T12:52:00Z">
              <w:rPr>
                <w:rStyle w:val="Hyperlink"/>
                <w:noProof/>
              </w:rPr>
            </w:rPrChange>
          </w:rPr>
          <w:delText>Change password</w:delText>
        </w:r>
        <w:r w:rsidR="00C7279F" w:rsidDel="00307E6D">
          <w:rPr>
            <w:noProof/>
            <w:webHidden/>
          </w:rPr>
          <w:tab/>
          <w:delText>98</w:delText>
        </w:r>
      </w:del>
    </w:p>
    <w:p w:rsidR="00C7279F" w:rsidDel="00307E6D" w:rsidRDefault="009D52C8">
      <w:pPr>
        <w:pStyle w:val="TOC1"/>
        <w:rPr>
          <w:del w:id="259" w:author="nupur" w:date="2014-06-13T12:52:00Z"/>
          <w:rFonts w:asciiTheme="minorHAnsi" w:eastAsiaTheme="minorEastAsia" w:hAnsiTheme="minorHAnsi"/>
          <w:noProof/>
          <w:color w:val="auto"/>
          <w:sz w:val="22"/>
        </w:rPr>
      </w:pPr>
      <w:del w:id="260" w:author="nupur" w:date="2014-06-13T12:52:00Z">
        <w:r w:rsidRPr="009D52C8">
          <w:rPr>
            <w:rPrChange w:id="261" w:author="nupur" w:date="2014-06-13T12:52:00Z">
              <w:rPr>
                <w:rStyle w:val="Hyperlink"/>
                <w:noProof/>
              </w:rPr>
            </w:rPrChange>
          </w:rPr>
          <w:delText>7</w:delText>
        </w:r>
        <w:r w:rsidR="00C7279F" w:rsidDel="00307E6D">
          <w:rPr>
            <w:rFonts w:asciiTheme="minorHAnsi" w:eastAsiaTheme="minorEastAsia" w:hAnsiTheme="minorHAnsi"/>
            <w:noProof/>
            <w:color w:val="auto"/>
            <w:sz w:val="22"/>
          </w:rPr>
          <w:tab/>
        </w:r>
        <w:r w:rsidRPr="009D52C8">
          <w:rPr>
            <w:rPrChange w:id="262" w:author="nupur" w:date="2014-06-13T12:52:00Z">
              <w:rPr>
                <w:rStyle w:val="Hyperlink"/>
                <w:noProof/>
              </w:rPr>
            </w:rPrChange>
          </w:rPr>
          <w:delText>Logout</w:delText>
        </w:r>
        <w:r w:rsidR="00C7279F" w:rsidDel="00307E6D">
          <w:rPr>
            <w:noProof/>
            <w:webHidden/>
          </w:rPr>
          <w:tab/>
          <w:delText>99</w:delText>
        </w:r>
      </w:del>
    </w:p>
    <w:p w:rsidR="00C7279F" w:rsidDel="00307E6D" w:rsidRDefault="009D52C8">
      <w:pPr>
        <w:pStyle w:val="TOC1"/>
        <w:rPr>
          <w:del w:id="263" w:author="nupur" w:date="2014-06-13T12:52:00Z"/>
          <w:rFonts w:asciiTheme="minorHAnsi" w:eastAsiaTheme="minorEastAsia" w:hAnsiTheme="minorHAnsi"/>
          <w:noProof/>
          <w:color w:val="auto"/>
          <w:sz w:val="22"/>
        </w:rPr>
      </w:pPr>
      <w:del w:id="264" w:author="nupur" w:date="2014-06-13T12:52:00Z">
        <w:r w:rsidRPr="009D52C8">
          <w:rPr>
            <w:rPrChange w:id="265" w:author="nupur" w:date="2014-06-13T12:52:00Z">
              <w:rPr>
                <w:rStyle w:val="Hyperlink"/>
                <w:noProof/>
              </w:rPr>
            </w:rPrChange>
          </w:rPr>
          <w:delText>8</w:delText>
        </w:r>
        <w:r w:rsidR="00C7279F" w:rsidDel="00307E6D">
          <w:rPr>
            <w:rFonts w:asciiTheme="minorHAnsi" w:eastAsiaTheme="minorEastAsia" w:hAnsiTheme="minorHAnsi"/>
            <w:noProof/>
            <w:color w:val="auto"/>
            <w:sz w:val="22"/>
          </w:rPr>
          <w:tab/>
        </w:r>
        <w:r w:rsidRPr="009D52C8">
          <w:rPr>
            <w:rPrChange w:id="266" w:author="nupur" w:date="2014-06-13T12:52:00Z">
              <w:rPr>
                <w:rStyle w:val="Hyperlink"/>
                <w:noProof/>
              </w:rPr>
            </w:rPrChange>
          </w:rPr>
          <w:delText>Do’s and Don’ts / Best practice</w:delText>
        </w:r>
        <w:r w:rsidR="00C7279F" w:rsidDel="00307E6D">
          <w:rPr>
            <w:noProof/>
            <w:webHidden/>
          </w:rPr>
          <w:tab/>
          <w:delText>100</w:delText>
        </w:r>
      </w:del>
    </w:p>
    <w:p w:rsidR="00223C16" w:rsidRDefault="009D52C8" w:rsidP="00223C16">
      <w:pPr>
        <w:pStyle w:val="Heading1"/>
      </w:pPr>
      <w:r>
        <w:fldChar w:fldCharType="end"/>
      </w:r>
      <w:bookmarkStart w:id="267" w:name="_Toc390511937"/>
      <w:r w:rsidR="00223C16" w:rsidRPr="007618F6">
        <w:t>Introduction</w:t>
      </w:r>
      <w:bookmarkEnd w:id="267"/>
    </w:p>
    <w:p w:rsidR="002F149A" w:rsidRDefault="002F149A" w:rsidP="002F149A">
      <w:r>
        <w:t>This is user manual for Procure Tiger; this document guides you to use Procure Tiger from an officer point of view.</w:t>
      </w:r>
    </w:p>
    <w:p w:rsidR="002F149A" w:rsidRDefault="002F149A" w:rsidP="002F149A">
      <w:r>
        <w:t>The screens are given as a reference throughout the documents, for the better understanding of functionality of Procure Tiger.</w:t>
      </w:r>
    </w:p>
    <w:p w:rsidR="002F149A" w:rsidRDefault="002F149A" w:rsidP="002F149A">
      <w:r>
        <w:t>This document starts with the minimum system requirements and then let you to processes of Procure Tiger related to procurement officers.</w:t>
      </w:r>
    </w:p>
    <w:p w:rsidR="001C4EB9" w:rsidRDefault="001C4EB9" w:rsidP="001C4EB9">
      <w:pPr>
        <w:pStyle w:val="Heading2"/>
      </w:pPr>
      <w:bookmarkStart w:id="268" w:name="_Toc384681805"/>
      <w:bookmarkStart w:id="269" w:name="_Toc388085161"/>
      <w:bookmarkStart w:id="270" w:name="_Toc390511938"/>
      <w:r>
        <w:t>Minimum system requirements</w:t>
      </w:r>
      <w:bookmarkEnd w:id="268"/>
      <w:bookmarkEnd w:id="269"/>
      <w:bookmarkEnd w:id="270"/>
    </w:p>
    <w:p w:rsidR="001C4EB9" w:rsidRDefault="001C4EB9" w:rsidP="001C4EB9">
      <w:r>
        <w:t xml:space="preserve">Before participating in an auction, you need to ensure that you have system with the following minimum requirements. </w:t>
      </w:r>
    </w:p>
    <w:tbl>
      <w:tblPr>
        <w:tblStyle w:val="LightShading-Accent11"/>
        <w:tblW w:w="0" w:type="auto"/>
        <w:tblLook w:val="04A0"/>
      </w:tblPr>
      <w:tblGrid>
        <w:gridCol w:w="2808"/>
        <w:gridCol w:w="6768"/>
      </w:tblGrid>
      <w:tr w:rsidR="001C4EB9" w:rsidTr="005B52E2">
        <w:trPr>
          <w:cnfStyle w:val="100000000000"/>
        </w:trPr>
        <w:tc>
          <w:tcPr>
            <w:cnfStyle w:val="001000000000"/>
            <w:tcW w:w="2808" w:type="dxa"/>
          </w:tcPr>
          <w:p w:rsidR="001C4EB9" w:rsidRDefault="001C4EB9" w:rsidP="005B52E2">
            <w:r>
              <w:t>System component</w:t>
            </w:r>
          </w:p>
        </w:tc>
        <w:tc>
          <w:tcPr>
            <w:tcW w:w="6768" w:type="dxa"/>
          </w:tcPr>
          <w:p w:rsidR="001C4EB9" w:rsidRDefault="001C4EB9" w:rsidP="005B52E2">
            <w:pPr>
              <w:cnfStyle w:val="100000000000"/>
            </w:pPr>
            <w:r>
              <w:t>Requirement</w:t>
            </w:r>
          </w:p>
        </w:tc>
      </w:tr>
      <w:tr w:rsidR="001C4EB9" w:rsidTr="005B52E2">
        <w:trPr>
          <w:cnfStyle w:val="000000100000"/>
        </w:trPr>
        <w:tc>
          <w:tcPr>
            <w:cnfStyle w:val="001000000000"/>
            <w:tcW w:w="2808" w:type="dxa"/>
          </w:tcPr>
          <w:p w:rsidR="001C4EB9" w:rsidRPr="00E95FC3" w:rsidRDefault="001C4EB9" w:rsidP="005B52E2">
            <w:pPr>
              <w:rPr>
                <w:b w:val="0"/>
              </w:rPr>
            </w:pPr>
            <w:r w:rsidRPr="00E95FC3">
              <w:rPr>
                <w:b w:val="0"/>
              </w:rPr>
              <w:t>Internet Connection</w:t>
            </w:r>
          </w:p>
        </w:tc>
        <w:tc>
          <w:tcPr>
            <w:tcW w:w="6768" w:type="dxa"/>
          </w:tcPr>
          <w:p w:rsidR="001C4EB9" w:rsidRDefault="001C4EB9" w:rsidP="005B52E2">
            <w:pPr>
              <w:cnfStyle w:val="000000100000"/>
            </w:pPr>
            <w:r>
              <w:t>Minimum 256 kbps</w:t>
            </w:r>
          </w:p>
        </w:tc>
      </w:tr>
      <w:tr w:rsidR="001C4EB9" w:rsidTr="005B52E2">
        <w:tc>
          <w:tcPr>
            <w:cnfStyle w:val="001000000000"/>
            <w:tcW w:w="2808" w:type="dxa"/>
          </w:tcPr>
          <w:p w:rsidR="001C4EB9" w:rsidRPr="00E95FC3" w:rsidRDefault="001C4EB9" w:rsidP="005B52E2">
            <w:pPr>
              <w:rPr>
                <w:b w:val="0"/>
              </w:rPr>
            </w:pPr>
            <w:r w:rsidRPr="00E95FC3">
              <w:rPr>
                <w:b w:val="0"/>
              </w:rPr>
              <w:t>Web browsers</w:t>
            </w:r>
          </w:p>
        </w:tc>
        <w:tc>
          <w:tcPr>
            <w:tcW w:w="6768" w:type="dxa"/>
          </w:tcPr>
          <w:p w:rsidR="001C4EB9" w:rsidRDefault="001C4EB9" w:rsidP="005B52E2">
            <w:pPr>
              <w:cnfStyle w:val="000000000000"/>
            </w:pPr>
            <w:r>
              <w:t xml:space="preserve">IE 9 &amp; above, Firefox , Chrome </w:t>
            </w:r>
          </w:p>
        </w:tc>
      </w:tr>
      <w:tr w:rsidR="001C4EB9" w:rsidTr="005B52E2">
        <w:trPr>
          <w:cnfStyle w:val="000000100000"/>
        </w:trPr>
        <w:tc>
          <w:tcPr>
            <w:cnfStyle w:val="001000000000"/>
            <w:tcW w:w="2808" w:type="dxa"/>
          </w:tcPr>
          <w:p w:rsidR="001C4EB9" w:rsidRPr="00E95FC3" w:rsidRDefault="001C4EB9" w:rsidP="005B52E2">
            <w:pPr>
              <w:rPr>
                <w:b w:val="0"/>
              </w:rPr>
            </w:pPr>
            <w:r w:rsidRPr="00E95FC3">
              <w:rPr>
                <w:b w:val="0"/>
              </w:rPr>
              <w:t>Operating system</w:t>
            </w:r>
          </w:p>
        </w:tc>
        <w:tc>
          <w:tcPr>
            <w:tcW w:w="6768" w:type="dxa"/>
          </w:tcPr>
          <w:p w:rsidR="001C4EB9" w:rsidRDefault="001C4EB9" w:rsidP="005B52E2">
            <w:pPr>
              <w:cnfStyle w:val="000000100000"/>
            </w:pPr>
            <w:r>
              <w:t>Windows XP and above</w:t>
            </w:r>
          </w:p>
        </w:tc>
      </w:tr>
    </w:tbl>
    <w:p w:rsidR="001C4EB9" w:rsidRPr="007618F6" w:rsidRDefault="001C4EB9" w:rsidP="001C4EB9"/>
    <w:p w:rsidR="001C4EB9" w:rsidRDefault="001C4EB9" w:rsidP="001C4EB9">
      <w:pPr>
        <w:pStyle w:val="Heading2"/>
      </w:pPr>
      <w:bookmarkStart w:id="271" w:name="_Toc384681806"/>
      <w:bookmarkStart w:id="272" w:name="_Toc388085162"/>
      <w:bookmarkStart w:id="273" w:name="_Toc390511939"/>
      <w:r>
        <w:lastRenderedPageBreak/>
        <w:t>System Settings</w:t>
      </w:r>
      <w:bookmarkEnd w:id="271"/>
      <w:bookmarkEnd w:id="272"/>
      <w:bookmarkEnd w:id="273"/>
    </w:p>
    <w:p w:rsidR="001C4EB9" w:rsidRDefault="001C4EB9" w:rsidP="001C4EB9">
      <w:pPr>
        <w:pStyle w:val="Heading3"/>
      </w:pPr>
      <w:bookmarkStart w:id="274" w:name="_Toc388085163"/>
      <w:r>
        <w:t>SSL – Intermediate certificate</w:t>
      </w:r>
      <w:bookmarkEnd w:id="274"/>
    </w:p>
    <w:p w:rsidR="001C4EB9" w:rsidRPr="00F75D4C" w:rsidRDefault="001C4EB9" w:rsidP="001C4EB9">
      <w:pPr>
        <w:rPr>
          <w:bCs/>
        </w:rPr>
      </w:pPr>
      <w:bookmarkStart w:id="275" w:name="_Toc349726672"/>
      <w:r w:rsidRPr="00231EB4">
        <w:t xml:space="preserve">Installation of Intermediate Certificate is mandatory. If </w:t>
      </w:r>
      <w:r>
        <w:rPr>
          <w:bCs/>
        </w:rPr>
        <w:t>the bidder does not install the i</w:t>
      </w:r>
      <w:r w:rsidRPr="00F75D4C">
        <w:t>ntermediate Certificate the following warning messages will be displayed on the screen:</w:t>
      </w:r>
      <w:bookmarkEnd w:id="275"/>
    </w:p>
    <w:p w:rsidR="001C4EB9" w:rsidRDefault="001C4EB9" w:rsidP="001C4EB9">
      <w:r w:rsidRPr="00F75D4C">
        <w:t>Warning Message in case where the browser is Internet Explorer will be as shown in Figure 2 below.</w:t>
      </w:r>
    </w:p>
    <w:p w:rsidR="001C4EB9" w:rsidRPr="00F75D4C" w:rsidRDefault="001C4EB9" w:rsidP="001C4EB9"/>
    <w:p w:rsidR="001C4EB9" w:rsidRDefault="001C4EB9" w:rsidP="001C4EB9">
      <w:pPr>
        <w:pStyle w:val="ListParagraph"/>
        <w:keepNext/>
        <w:ind w:left="0"/>
      </w:pPr>
      <w:r>
        <w:rPr>
          <w:rFonts w:ascii="Verdana" w:hAnsi="Verdana"/>
          <w:noProof/>
        </w:rPr>
        <w:drawing>
          <wp:inline distT="0" distB="0" distL="0" distR="0">
            <wp:extent cx="3695238" cy="2971429"/>
            <wp:effectExtent l="57150" t="19050" r="114762" b="76571"/>
            <wp:docPr id="56" name="Picture 12" descr="SSL Error_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 Error_IE.png"/>
                    <pic:cNvPicPr/>
                  </pic:nvPicPr>
                  <pic:blipFill>
                    <a:blip r:embed="rId13" cstate="print"/>
                    <a:stretch>
                      <a:fillRect/>
                    </a:stretch>
                  </pic:blipFill>
                  <pic:spPr>
                    <a:xfrm>
                      <a:off x="0" y="0"/>
                      <a:ext cx="3695238" cy="2971429"/>
                    </a:xfrm>
                    <a:prstGeom prst="rect">
                      <a:avLst/>
                    </a:prstGeom>
                    <a:ln w="222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4EB9" w:rsidRPr="00AA5B9A" w:rsidDel="00EF72FA" w:rsidRDefault="001C4EB9" w:rsidP="001C4EB9">
      <w:pPr>
        <w:pStyle w:val="Caption"/>
        <w:rPr>
          <w:del w:id="276" w:author="nupur" w:date="2014-06-14T10:05:00Z"/>
          <w:rFonts w:ascii="Verdana" w:hAnsi="Verdana"/>
        </w:rPr>
      </w:pPr>
      <w:del w:id="277" w:author="nupur" w:date="2014-06-14T10:05: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1</w:delText>
        </w:r>
        <w:r w:rsidR="009D52C8" w:rsidDel="00EF72FA">
          <w:rPr>
            <w:b w:val="0"/>
            <w:bCs w:val="0"/>
          </w:rPr>
          <w:fldChar w:fldCharType="end"/>
        </w:r>
      </w:del>
    </w:p>
    <w:p w:rsidR="001C4EB9" w:rsidRPr="00F75D4C" w:rsidRDefault="001C4EB9" w:rsidP="001C4EB9">
      <w:r w:rsidRPr="00F75D4C">
        <w:t>Warning Message in case where the browser is Mozilla Firefox will be as shown in Figure 3 below</w:t>
      </w:r>
    </w:p>
    <w:p w:rsidR="001C4EB9" w:rsidRDefault="001C4EB9" w:rsidP="001C4EB9">
      <w:pPr>
        <w:keepNext/>
      </w:pPr>
      <w:r>
        <w:rPr>
          <w:rFonts w:ascii="Verdana" w:hAnsi="Verdana"/>
          <w:b/>
          <w:noProof/>
        </w:rPr>
        <w:lastRenderedPageBreak/>
        <w:drawing>
          <wp:inline distT="0" distB="0" distL="0" distR="0">
            <wp:extent cx="5943600" cy="4005580"/>
            <wp:effectExtent l="57150" t="19050" r="114300" b="71120"/>
            <wp:docPr id="58" name="Picture 1" descr="SSL_ Err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_ Error 1.png"/>
                    <pic:cNvPicPr/>
                  </pic:nvPicPr>
                  <pic:blipFill>
                    <a:blip r:embed="rId14" cstate="print"/>
                    <a:stretch>
                      <a:fillRect/>
                    </a:stretch>
                  </pic:blipFill>
                  <pic:spPr>
                    <a:xfrm>
                      <a:off x="0" y="0"/>
                      <a:ext cx="5943600" cy="4005580"/>
                    </a:xfrm>
                    <a:prstGeom prst="rect">
                      <a:avLst/>
                    </a:prstGeom>
                    <a:ln w="222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4EB9" w:rsidRPr="00AA5B9A" w:rsidDel="00EF72FA" w:rsidRDefault="001C4EB9" w:rsidP="001C4EB9">
      <w:pPr>
        <w:pStyle w:val="Caption"/>
        <w:rPr>
          <w:del w:id="278" w:author="nupur" w:date="2014-06-14T10:05:00Z"/>
          <w:rFonts w:ascii="Verdana" w:hAnsi="Verdana"/>
        </w:rPr>
      </w:pPr>
      <w:del w:id="279" w:author="nupur" w:date="2014-06-14T10:05: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2</w:delText>
        </w:r>
        <w:r w:rsidR="009D52C8" w:rsidDel="00EF72FA">
          <w:rPr>
            <w:b w:val="0"/>
            <w:bCs w:val="0"/>
          </w:rPr>
          <w:fldChar w:fldCharType="end"/>
        </w:r>
      </w:del>
    </w:p>
    <w:p w:rsidR="001C4EB9" w:rsidRPr="00F75D4C" w:rsidRDefault="001C4EB9" w:rsidP="001C4EB9">
      <w:r w:rsidRPr="00F75D4C">
        <w:t>Warning Message in case where the browser is Google Chrome will be as shown in Figure 4 below.</w:t>
      </w:r>
    </w:p>
    <w:p w:rsidR="001C4EB9" w:rsidRDefault="001C4EB9" w:rsidP="001C4EB9">
      <w:pPr>
        <w:keepNext/>
      </w:pPr>
      <w:r>
        <w:rPr>
          <w:rFonts w:ascii="Verdana" w:hAnsi="Verdana"/>
          <w:b/>
          <w:noProof/>
        </w:rPr>
        <w:drawing>
          <wp:inline distT="0" distB="0" distL="0" distR="0">
            <wp:extent cx="5943600" cy="2143125"/>
            <wp:effectExtent l="57150" t="19050" r="114300" b="85725"/>
            <wp:docPr id="62" name="Picture 2" descr="SSL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L Error.png"/>
                    <pic:cNvPicPr/>
                  </pic:nvPicPr>
                  <pic:blipFill rotWithShape="1">
                    <a:blip r:embed="rId15" cstate="print"/>
                    <a:srcRect l="18940" t="6612" r="19261" b="39214"/>
                    <a:stretch/>
                  </pic:blipFill>
                  <pic:spPr bwMode="auto">
                    <a:xfrm>
                      <a:off x="0" y="0"/>
                      <a:ext cx="5953140" cy="2146565"/>
                    </a:xfrm>
                    <a:prstGeom prst="rect">
                      <a:avLst/>
                    </a:prstGeom>
                    <a:ln w="2222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C4EB9" w:rsidRPr="00AA5B9A" w:rsidDel="00EF72FA" w:rsidRDefault="001C4EB9" w:rsidP="001C4EB9">
      <w:pPr>
        <w:pStyle w:val="Caption"/>
        <w:rPr>
          <w:del w:id="280" w:author="nupur" w:date="2014-06-14T10:05:00Z"/>
          <w:rFonts w:ascii="Verdana" w:hAnsi="Verdana"/>
        </w:rPr>
      </w:pPr>
      <w:del w:id="281" w:author="nupur" w:date="2014-06-14T10:05: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3</w:delText>
        </w:r>
        <w:r w:rsidR="009D52C8" w:rsidDel="00EF72FA">
          <w:rPr>
            <w:b w:val="0"/>
            <w:bCs w:val="0"/>
          </w:rPr>
          <w:fldChar w:fldCharType="end"/>
        </w:r>
      </w:del>
    </w:p>
    <w:p w:rsidR="001C4EB9" w:rsidRPr="00F75D4C" w:rsidRDefault="001C4EB9" w:rsidP="001C4EB9">
      <w:r w:rsidRPr="00F75D4C">
        <w:t>To avoid such Warning Messages, the Intermediate Certificate can be downloaded by the bidder using the steps as given below:</w:t>
      </w:r>
    </w:p>
    <w:p w:rsidR="001C4EB9" w:rsidRPr="00F75D4C" w:rsidRDefault="001C4EB9" w:rsidP="001C4EB9">
      <w:r w:rsidRPr="00F75D4C">
        <w:lastRenderedPageBreak/>
        <w:t xml:space="preserve">Step-1: Open </w:t>
      </w:r>
      <w:r>
        <w:t xml:space="preserve">the </w:t>
      </w:r>
      <w:r w:rsidRPr="00F75D4C">
        <w:t xml:space="preserve">website </w:t>
      </w:r>
      <w:hyperlink r:id="rId16" w:history="1"/>
    </w:p>
    <w:p w:rsidR="001C4EB9" w:rsidRPr="00F75D4C" w:rsidRDefault="001C4EB9" w:rsidP="001C4EB9">
      <w:r w:rsidRPr="00F75D4C">
        <w:t>Step-2: Click on the “Intermediate Certificate” link given in the bottom gray panel as shown in below figure.</w:t>
      </w:r>
    </w:p>
    <w:p w:rsidR="001C4EB9" w:rsidRPr="00AA5B9A" w:rsidRDefault="009D52C8" w:rsidP="001C4EB9">
      <w:pPr>
        <w:keepNext/>
        <w:ind w:left="-540"/>
        <w:jc w:val="center"/>
        <w:rPr>
          <w:rFonts w:ascii="Verdana" w:hAnsi="Verdana"/>
        </w:rPr>
      </w:pPr>
      <w:r>
        <w:rPr>
          <w:rFonts w:ascii="Verdana" w:hAnsi="Verdana"/>
          <w:noProof/>
        </w:rPr>
        <w:pict>
          <v:rect id="_x0000_s1247" style="position:absolute;left:0;text-align:left;margin-left:151.5pt;margin-top:33.75pt;width:114pt;height:21.75pt;z-index:251917312" strokecolor="#c00000">
            <v:fill opacity="0"/>
          </v:rect>
        </w:pict>
      </w:r>
      <w:r w:rsidR="001C4EB9">
        <w:rPr>
          <w:rFonts w:ascii="Verdana" w:hAnsi="Verdana"/>
          <w:noProof/>
        </w:rPr>
        <w:drawing>
          <wp:inline distT="0" distB="0" distL="0" distR="0">
            <wp:extent cx="1790700" cy="1571625"/>
            <wp:effectExtent l="1905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1790700" cy="1571625"/>
                    </a:xfrm>
                    <a:prstGeom prst="rect">
                      <a:avLst/>
                    </a:prstGeom>
                    <a:noFill/>
                    <a:ln w="9525">
                      <a:noFill/>
                      <a:miter lim="800000"/>
                      <a:headEnd/>
                      <a:tailEnd/>
                    </a:ln>
                  </pic:spPr>
                </pic:pic>
              </a:graphicData>
            </a:graphic>
          </wp:inline>
        </w:drawing>
      </w:r>
    </w:p>
    <w:p w:rsidR="001C4EB9" w:rsidDel="00EF72FA" w:rsidRDefault="001C4EB9" w:rsidP="001C4EB9">
      <w:pPr>
        <w:pStyle w:val="Caption"/>
        <w:rPr>
          <w:del w:id="282" w:author="nupur" w:date="2014-06-14T10:05:00Z"/>
          <w:rFonts w:ascii="Verdana" w:hAnsi="Verdana"/>
          <w:b w:val="0"/>
        </w:rPr>
      </w:pPr>
      <w:del w:id="283" w:author="nupur" w:date="2014-06-14T10:05: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4</w:delText>
        </w:r>
        <w:r w:rsidR="009D52C8" w:rsidDel="00EF72FA">
          <w:rPr>
            <w:b w:val="0"/>
            <w:bCs w:val="0"/>
          </w:rPr>
          <w:fldChar w:fldCharType="end"/>
        </w:r>
      </w:del>
    </w:p>
    <w:p w:rsidR="001C4EB9" w:rsidRDefault="001C4EB9" w:rsidP="001C4EB9">
      <w:r w:rsidRPr="00DD2730">
        <w:t>Step</w:t>
      </w:r>
      <w:r>
        <w:t>-3:</w:t>
      </w:r>
      <w:r w:rsidRPr="00DD2730">
        <w:t xml:space="preserve"> Download the </w:t>
      </w:r>
      <w:r>
        <w:t>“</w:t>
      </w:r>
      <w:r w:rsidRPr="00DD2730">
        <w:t>Certificate.zip</w:t>
      </w:r>
      <w:r>
        <w:t>”</w:t>
      </w:r>
      <w:r w:rsidRPr="00DD2730">
        <w:t xml:space="preserve"> file.</w:t>
      </w:r>
    </w:p>
    <w:p w:rsidR="001C4EB9" w:rsidRDefault="001C4EB9" w:rsidP="001C4EB9">
      <w:r>
        <w:t>Step-4: Unzip the “Certificate.zip” file to a specific location.</w:t>
      </w:r>
    </w:p>
    <w:p w:rsidR="001C4EB9" w:rsidRDefault="001C4EB9" w:rsidP="001C4EB9">
      <w:r>
        <w:t>Step-5: Following three certificates will be available which needs to be installed as per the steps mentioned in Step 1 to 5</w:t>
      </w:r>
    </w:p>
    <w:p w:rsidR="001C4EB9" w:rsidRPr="00674D3E" w:rsidRDefault="001C4EB9" w:rsidP="001C4EB9">
      <w:r w:rsidRPr="00674D3E">
        <w:t>e-MudhraCA2011</w:t>
      </w:r>
    </w:p>
    <w:p w:rsidR="001C4EB9" w:rsidRPr="00674D3E" w:rsidRDefault="001C4EB9" w:rsidP="001C4EB9">
      <w:r w:rsidRPr="00674D3E">
        <w:t>C3DSubCA2011</w:t>
      </w:r>
    </w:p>
    <w:p w:rsidR="001C4EB9" w:rsidRPr="00674D3E" w:rsidRDefault="001C4EB9" w:rsidP="001C4EB9">
      <w:r w:rsidRPr="00674D3E">
        <w:t>CCA2011</w:t>
      </w:r>
    </w:p>
    <w:p w:rsidR="001C4EB9" w:rsidRDefault="001C4EB9" w:rsidP="001C4EB9">
      <w:r w:rsidRPr="003D66F6">
        <w:t>Bidder need to install the all the above certificates by performing below mentioned steps:</w:t>
      </w:r>
    </w:p>
    <w:p w:rsidR="001C4EB9" w:rsidRPr="001116F5" w:rsidRDefault="001C4EB9" w:rsidP="001C4EB9">
      <w:pPr>
        <w:rPr>
          <w:b/>
        </w:rPr>
      </w:pPr>
      <w:r w:rsidRPr="001116F5">
        <w:rPr>
          <w:b/>
        </w:rPr>
        <w:t>Step 1 –Click on Open button</w:t>
      </w:r>
    </w:p>
    <w:p w:rsidR="001C4EB9" w:rsidRDefault="001C4EB9" w:rsidP="001C4EB9">
      <w:pPr>
        <w:keepNext/>
        <w:spacing w:after="0"/>
      </w:pPr>
      <w:r>
        <w:rPr>
          <w:rFonts w:ascii="Verdana" w:hAnsi="Verdana"/>
          <w:noProof/>
        </w:rPr>
        <w:lastRenderedPageBreak/>
        <w:drawing>
          <wp:inline distT="0" distB="0" distL="0" distR="0">
            <wp:extent cx="3695700" cy="2686050"/>
            <wp:effectExtent l="57150" t="19050" r="114300" b="76200"/>
            <wp:docPr id="61" name="Picture 11" desc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18" cstate="print"/>
                    <a:stretch>
                      <a:fillRect/>
                    </a:stretch>
                  </pic:blipFill>
                  <pic:spPr>
                    <a:xfrm>
                      <a:off x="0" y="0"/>
                      <a:ext cx="3695238" cy="2685714"/>
                    </a:xfrm>
                    <a:prstGeom prst="rect">
                      <a:avLst/>
                    </a:prstGeom>
                    <a:ln w="222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4EB9" w:rsidDel="00EF72FA" w:rsidRDefault="001C4EB9" w:rsidP="001C4EB9">
      <w:pPr>
        <w:pStyle w:val="Caption"/>
        <w:rPr>
          <w:del w:id="284" w:author="nupur" w:date="2014-06-14T10:05:00Z"/>
          <w:rFonts w:ascii="Verdana" w:hAnsi="Verdana"/>
        </w:rPr>
      </w:pPr>
      <w:del w:id="285" w:author="nupur" w:date="2014-06-14T10:05: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5</w:delText>
        </w:r>
        <w:r w:rsidR="009D52C8" w:rsidDel="00EF72FA">
          <w:rPr>
            <w:b w:val="0"/>
            <w:bCs w:val="0"/>
          </w:rPr>
          <w:fldChar w:fldCharType="end"/>
        </w:r>
      </w:del>
    </w:p>
    <w:p w:rsidR="001C4EB9" w:rsidRDefault="001C4EB9" w:rsidP="001C4EB9">
      <w:r w:rsidRPr="00EA7591">
        <w:t>Step 2 – Click on Install Certifica</w:t>
      </w:r>
      <w:r w:rsidRPr="003D66F6">
        <w:t>te button</w:t>
      </w:r>
    </w:p>
    <w:p w:rsidR="001C4EB9" w:rsidRPr="00AA5B9A" w:rsidRDefault="001C4EB9" w:rsidP="001C4EB9">
      <w:pPr>
        <w:spacing w:after="0"/>
        <w:rPr>
          <w:rFonts w:ascii="Verdana" w:hAnsi="Verdana"/>
        </w:rPr>
      </w:pPr>
      <w:r w:rsidRPr="00AA5B9A">
        <w:rPr>
          <w:rFonts w:ascii="Verdana" w:hAnsi="Verdana"/>
          <w:noProof/>
        </w:rPr>
        <w:drawing>
          <wp:inline distT="0" distB="0" distL="0" distR="0">
            <wp:extent cx="3639163" cy="3343275"/>
            <wp:effectExtent l="57150" t="19050" r="113687" b="85725"/>
            <wp:docPr id="1" name="Picture 7" desc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19" cstate="print"/>
                    <a:stretch>
                      <a:fillRect/>
                    </a:stretch>
                  </pic:blipFill>
                  <pic:spPr>
                    <a:xfrm>
                      <a:off x="0" y="0"/>
                      <a:ext cx="3639163" cy="3343275"/>
                    </a:xfrm>
                    <a:prstGeom prst="rect">
                      <a:avLst/>
                    </a:prstGeom>
                    <a:ln w="222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4EB9" w:rsidRDefault="001C4EB9" w:rsidP="001C4EB9">
      <w:pPr>
        <w:pStyle w:val="Caption"/>
      </w:pPr>
      <w:del w:id="286" w:author="nupur" w:date="2014-06-14T10:05:00Z">
        <w:r w:rsidDel="00EF72FA">
          <w:delText xml:space="preserve">Figure </w:delText>
        </w:r>
        <w:r w:rsidR="009D52C8" w:rsidDel="00EF72FA">
          <w:fldChar w:fldCharType="begin"/>
        </w:r>
        <w:r w:rsidR="00A53082" w:rsidDel="00EF72FA">
          <w:delInstrText xml:space="preserve"> SEQ Figure \* ARABIC </w:delInstrText>
        </w:r>
        <w:r w:rsidR="009D52C8" w:rsidDel="00EF72FA">
          <w:fldChar w:fldCharType="separate"/>
        </w:r>
        <w:r w:rsidR="00626187" w:rsidDel="00EF72FA">
          <w:rPr>
            <w:noProof/>
          </w:rPr>
          <w:delText>6</w:delText>
        </w:r>
        <w:r w:rsidR="009D52C8" w:rsidDel="00EF72FA">
          <w:fldChar w:fldCharType="end"/>
        </w:r>
      </w:del>
      <w:r>
        <w:br w:type="page"/>
      </w:r>
    </w:p>
    <w:p w:rsidR="001C4EB9" w:rsidRDefault="001C4EB9" w:rsidP="001C4EB9">
      <w:r w:rsidRPr="00EA7591">
        <w:lastRenderedPageBreak/>
        <w:t>Step 3 – Click Next</w:t>
      </w:r>
    </w:p>
    <w:p w:rsidR="001C4EB9" w:rsidRDefault="001C4EB9" w:rsidP="001C4EB9">
      <w:pPr>
        <w:keepNext/>
      </w:pPr>
      <w:r w:rsidRPr="00AA5B9A">
        <w:rPr>
          <w:rFonts w:ascii="Verdana" w:hAnsi="Verdana"/>
          <w:noProof/>
        </w:rPr>
        <w:drawing>
          <wp:inline distT="0" distB="0" distL="0" distR="0">
            <wp:extent cx="4885715" cy="4438096"/>
            <wp:effectExtent l="57150" t="19050" r="105385" b="76754"/>
            <wp:docPr id="74" name="Picture 8" desc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20" cstate="print"/>
                    <a:stretch>
                      <a:fillRect/>
                    </a:stretch>
                  </pic:blipFill>
                  <pic:spPr>
                    <a:xfrm>
                      <a:off x="0" y="0"/>
                      <a:ext cx="4885715" cy="4438096"/>
                    </a:xfrm>
                    <a:prstGeom prst="rect">
                      <a:avLst/>
                    </a:prstGeom>
                    <a:ln w="222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4EB9" w:rsidRPr="00AA5B9A" w:rsidDel="00EF72FA" w:rsidRDefault="001C4EB9" w:rsidP="001C4EB9">
      <w:pPr>
        <w:pStyle w:val="Caption"/>
        <w:rPr>
          <w:del w:id="287" w:author="nupur" w:date="2014-06-14T10:05:00Z"/>
          <w:rFonts w:ascii="Verdana" w:hAnsi="Verdana"/>
        </w:rPr>
      </w:pPr>
      <w:del w:id="288" w:author="nupur" w:date="2014-06-14T10:05: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7</w:delText>
        </w:r>
        <w:r w:rsidR="009D52C8" w:rsidDel="00EF72FA">
          <w:rPr>
            <w:b w:val="0"/>
            <w:bCs w:val="0"/>
          </w:rPr>
          <w:fldChar w:fldCharType="end"/>
        </w:r>
      </w:del>
    </w:p>
    <w:p w:rsidR="001C4EB9" w:rsidRPr="00AA5B9A" w:rsidRDefault="001C4EB9" w:rsidP="001C4EB9">
      <w:pPr>
        <w:rPr>
          <w:rFonts w:ascii="Verdana" w:hAnsi="Verdana"/>
          <w:color w:val="4F81BD" w:themeColor="accent1"/>
          <w:sz w:val="18"/>
          <w:szCs w:val="18"/>
        </w:rPr>
      </w:pPr>
      <w:r w:rsidRPr="00AA5B9A">
        <w:rPr>
          <w:rFonts w:ascii="Verdana" w:hAnsi="Verdana"/>
        </w:rPr>
        <w:br w:type="page"/>
      </w:r>
    </w:p>
    <w:p w:rsidR="001C4EB9" w:rsidRDefault="001C4EB9" w:rsidP="001C4EB9">
      <w:r w:rsidRPr="00EA7591">
        <w:lastRenderedPageBreak/>
        <w:t>Step 4 – Click Next</w:t>
      </w:r>
    </w:p>
    <w:p w:rsidR="001C4EB9" w:rsidRPr="00AA5B9A" w:rsidRDefault="001C4EB9" w:rsidP="001C4EB9">
      <w:pPr>
        <w:keepNext/>
        <w:rPr>
          <w:rFonts w:ascii="Verdana" w:hAnsi="Verdana"/>
        </w:rPr>
      </w:pPr>
      <w:r w:rsidRPr="00AA5B9A">
        <w:rPr>
          <w:rFonts w:ascii="Verdana" w:hAnsi="Verdana"/>
          <w:noProof/>
        </w:rPr>
        <w:drawing>
          <wp:inline distT="0" distB="0" distL="0" distR="0">
            <wp:extent cx="4885715" cy="4438096"/>
            <wp:effectExtent l="57150" t="19050" r="105385" b="76754"/>
            <wp:docPr id="78" name="Picture 9" descr="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png"/>
                    <pic:cNvPicPr/>
                  </pic:nvPicPr>
                  <pic:blipFill>
                    <a:blip r:embed="rId21" cstate="print"/>
                    <a:stretch>
                      <a:fillRect/>
                    </a:stretch>
                  </pic:blipFill>
                  <pic:spPr>
                    <a:xfrm>
                      <a:off x="0" y="0"/>
                      <a:ext cx="4885715" cy="4438096"/>
                    </a:xfrm>
                    <a:prstGeom prst="rect">
                      <a:avLst/>
                    </a:prstGeom>
                    <a:ln w="222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C4EB9" w:rsidRPr="00AA5B9A" w:rsidRDefault="001C4EB9" w:rsidP="001C4EB9">
      <w:pPr>
        <w:pStyle w:val="Caption"/>
        <w:rPr>
          <w:rFonts w:ascii="Verdana" w:hAnsi="Verdana"/>
        </w:rPr>
      </w:pPr>
      <w:del w:id="289" w:author="nupur" w:date="2014-06-14T10:05:00Z">
        <w:r w:rsidDel="00EF72FA">
          <w:delText xml:space="preserve">Figure </w:delText>
        </w:r>
        <w:r w:rsidR="009D52C8" w:rsidDel="00EF72FA">
          <w:fldChar w:fldCharType="begin"/>
        </w:r>
        <w:r w:rsidR="00A53082" w:rsidDel="00EF72FA">
          <w:delInstrText xml:space="preserve"> SEQ Figure \* ARABIC </w:delInstrText>
        </w:r>
        <w:r w:rsidR="009D52C8" w:rsidDel="00EF72FA">
          <w:fldChar w:fldCharType="separate"/>
        </w:r>
        <w:r w:rsidR="00626187" w:rsidDel="00EF72FA">
          <w:rPr>
            <w:noProof/>
          </w:rPr>
          <w:delText>8</w:delText>
        </w:r>
        <w:r w:rsidR="009D52C8" w:rsidDel="00EF72FA">
          <w:fldChar w:fldCharType="end"/>
        </w:r>
      </w:del>
      <w:r w:rsidRPr="00AA5B9A">
        <w:rPr>
          <w:rFonts w:ascii="Verdana" w:hAnsi="Verdana"/>
        </w:rPr>
        <w:br w:type="page"/>
      </w:r>
    </w:p>
    <w:p w:rsidR="001C4EB9" w:rsidRPr="00586EAB" w:rsidRDefault="001C4EB9" w:rsidP="001C4EB9">
      <w:r w:rsidRPr="00586EAB">
        <w:lastRenderedPageBreak/>
        <w:t>Step 5 – Click Finish</w:t>
      </w:r>
    </w:p>
    <w:p w:rsidR="001C4EB9" w:rsidRPr="00AA5B9A" w:rsidDel="00EF72FA" w:rsidRDefault="006150A9" w:rsidP="001C4EB9">
      <w:pPr>
        <w:keepNext/>
        <w:rPr>
          <w:del w:id="290" w:author="nupur" w:date="2014-06-14T10:05:00Z"/>
          <w:rFonts w:ascii="Verdana" w:hAnsi="Verdana"/>
        </w:rPr>
      </w:pPr>
      <w:del w:id="291" w:author="nupur" w:date="2014-06-14T10:05:00Z">
        <w:r>
          <w:rPr>
            <w:rFonts w:ascii="Verdana" w:hAnsi="Verdana"/>
            <w:noProof/>
            <w:rPrChange w:id="292">
              <w:rPr>
                <w:noProof/>
                <w:color w:val="0000FF"/>
                <w:u w:val="single"/>
              </w:rPr>
            </w:rPrChange>
          </w:rPr>
          <w:drawing>
            <wp:inline distT="0" distB="0" distL="0" distR="0">
              <wp:extent cx="4885715" cy="4438096"/>
              <wp:effectExtent l="57150" t="19050" r="105385" b="76754"/>
              <wp:docPr id="79" name="Picture 10" descr="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5.png"/>
                      <pic:cNvPicPr/>
                    </pic:nvPicPr>
                    <pic:blipFill>
                      <a:blip r:embed="rId22" cstate="print"/>
                      <a:stretch>
                        <a:fillRect/>
                      </a:stretch>
                    </pic:blipFill>
                    <pic:spPr>
                      <a:xfrm>
                        <a:off x="0" y="0"/>
                        <a:ext cx="4885715" cy="4438096"/>
                      </a:xfrm>
                      <a:prstGeom prst="rect">
                        <a:avLst/>
                      </a:prstGeom>
                      <a:ln w="222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p>
    <w:p w:rsidR="001C4EB9" w:rsidDel="00EF72FA" w:rsidRDefault="001C4EB9" w:rsidP="001C4EB9">
      <w:pPr>
        <w:pStyle w:val="Caption"/>
        <w:rPr>
          <w:del w:id="293" w:author="nupur" w:date="2014-06-14T10:05:00Z"/>
          <w:sz w:val="20"/>
          <w:szCs w:val="20"/>
        </w:rPr>
      </w:pPr>
      <w:del w:id="294" w:author="nupur" w:date="2014-06-14T10:05: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9</w:delText>
        </w:r>
        <w:r w:rsidR="009D52C8" w:rsidDel="00EF72FA">
          <w:rPr>
            <w:b w:val="0"/>
            <w:bCs w:val="0"/>
          </w:rPr>
          <w:fldChar w:fldCharType="end"/>
        </w:r>
      </w:del>
    </w:p>
    <w:p w:rsidR="001C4EB9" w:rsidRDefault="001C4EB9" w:rsidP="001C4EB9">
      <w:r>
        <w:rPr>
          <w:sz w:val="20"/>
          <w:szCs w:val="20"/>
        </w:rPr>
        <w:t>Repeat the above steps (Step 1 to 5) for installing the remaining two certificates also.</w:t>
      </w:r>
    </w:p>
    <w:p w:rsidR="001C4EB9" w:rsidRPr="00F75D4C" w:rsidRDefault="001C4EB9" w:rsidP="001C4EB9"/>
    <w:p w:rsidR="001C4EB9" w:rsidRDefault="001C4EB9" w:rsidP="001C4EB9">
      <w:pPr>
        <w:pStyle w:val="Heading3"/>
      </w:pPr>
      <w:bookmarkStart w:id="295" w:name="_Toc388085164"/>
      <w:r>
        <w:t>Java Script</w:t>
      </w:r>
      <w:bookmarkEnd w:id="295"/>
    </w:p>
    <w:p w:rsidR="001C4EB9" w:rsidRPr="00674D3E" w:rsidRDefault="001C4EB9" w:rsidP="001C4EB9">
      <w:r w:rsidRPr="00674D3E">
        <w:t xml:space="preserve">The following screen will come in web browser, </w:t>
      </w:r>
      <w:r>
        <w:t xml:space="preserve">if </w:t>
      </w:r>
      <w:r w:rsidRPr="00674D3E">
        <w:t>Java Script is disabled.</w:t>
      </w:r>
    </w:p>
    <w:p w:rsidR="001C4EB9" w:rsidRPr="00674D3E" w:rsidRDefault="001C4EB9" w:rsidP="001C4EB9">
      <w:pPr>
        <w:keepNext/>
        <w:rPr>
          <w:rFonts w:ascii="Verdana" w:hAnsi="Verdana"/>
        </w:rPr>
      </w:pPr>
      <w:r w:rsidRPr="00465C32">
        <w:rPr>
          <w:rFonts w:ascii="Verdana" w:hAnsi="Verdana"/>
          <w:noProof/>
        </w:rPr>
        <w:drawing>
          <wp:inline distT="0" distB="0" distL="0" distR="0">
            <wp:extent cx="5943600" cy="1544018"/>
            <wp:effectExtent l="19050" t="19050" r="19050" b="18082"/>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srcRect/>
                    <a:stretch>
                      <a:fillRect/>
                    </a:stretch>
                  </pic:blipFill>
                  <pic:spPr bwMode="auto">
                    <a:xfrm>
                      <a:off x="0" y="0"/>
                      <a:ext cx="5943600" cy="1544018"/>
                    </a:xfrm>
                    <a:prstGeom prst="rect">
                      <a:avLst/>
                    </a:prstGeom>
                    <a:noFill/>
                    <a:ln w="9525">
                      <a:solidFill>
                        <a:schemeClr val="tx1"/>
                      </a:solidFill>
                      <a:miter lim="800000"/>
                      <a:headEnd/>
                      <a:tailEnd/>
                    </a:ln>
                  </pic:spPr>
                </pic:pic>
              </a:graphicData>
            </a:graphic>
          </wp:inline>
        </w:drawing>
      </w:r>
    </w:p>
    <w:p w:rsidR="001C4EB9" w:rsidDel="00EF72FA" w:rsidRDefault="001C4EB9" w:rsidP="001C4EB9">
      <w:pPr>
        <w:pStyle w:val="Caption"/>
        <w:rPr>
          <w:del w:id="296" w:author="nupur" w:date="2014-06-14T10:05:00Z"/>
        </w:rPr>
      </w:pPr>
      <w:del w:id="297" w:author="nupur" w:date="2014-06-14T10:05: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10</w:delText>
        </w:r>
        <w:r w:rsidR="009D52C8" w:rsidDel="00EF72FA">
          <w:rPr>
            <w:b w:val="0"/>
            <w:bCs w:val="0"/>
          </w:rPr>
          <w:fldChar w:fldCharType="end"/>
        </w:r>
      </w:del>
    </w:p>
    <w:p w:rsidR="001C4EB9" w:rsidRDefault="001C4EB9" w:rsidP="001C4EB9">
      <w:r w:rsidRPr="00F75D4C">
        <w:t>Enable Java script – Click on the highlighted link and then follow the instructions</w:t>
      </w:r>
    </w:p>
    <w:p w:rsidR="001C4EB9" w:rsidRPr="00F75D4C" w:rsidRDefault="001C4EB9" w:rsidP="001C4EB9">
      <w:pPr>
        <w:keepNext/>
        <w:spacing w:after="240" w:line="300" w:lineRule="exact"/>
        <w:rPr>
          <w:rFonts w:ascii="Verdana" w:hAnsi="Verdana"/>
          <w:b/>
          <w:sz w:val="18"/>
          <w:szCs w:val="18"/>
        </w:rPr>
      </w:pPr>
    </w:p>
    <w:p w:rsidR="001C4EB9" w:rsidRDefault="001C4EB9" w:rsidP="001C4EB9">
      <w:pPr>
        <w:pStyle w:val="Heading3"/>
      </w:pPr>
      <w:bookmarkStart w:id="298" w:name="_Toc388085165"/>
      <w:r>
        <w:t>Toolbar / Add on / Pop up blocker</w:t>
      </w:r>
      <w:bookmarkEnd w:id="298"/>
    </w:p>
    <w:p w:rsidR="001C4EB9" w:rsidRPr="00674D3E" w:rsidRDefault="001C4EB9" w:rsidP="001C4EB9">
      <w:r w:rsidRPr="00674D3E">
        <w:t xml:space="preserve">Bidders should ensure that there is no software installed on the computers </w:t>
      </w:r>
      <w:r>
        <w:t>which are to</w:t>
      </w:r>
      <w:r w:rsidRPr="00674D3E">
        <w:t xml:space="preserve"> be used for bidding that might interfere with the normal operation of their Internet browser. The bidders have to ensure that they do not use any pop</w:t>
      </w:r>
      <w:r w:rsidRPr="00674D3E">
        <w:rPr>
          <w:rFonts w:ascii="Cambria Math" w:hAnsi="Cambria Math" w:cs="Cambria Math"/>
        </w:rPr>
        <w:t>‐</w:t>
      </w:r>
      <w:r w:rsidRPr="00674D3E">
        <w:rPr>
          <w:rFonts w:cs="Verdana"/>
        </w:rPr>
        <w:t>up blockers, such as those provided by Internet Explorer and complementary software, like for example the Google tool bar. This might, in certain cases depending on Bidders’ settings, prevent the access of the EAS applicatio</w:t>
      </w:r>
      <w:r w:rsidRPr="00674D3E">
        <w:t>n.</w:t>
      </w:r>
    </w:p>
    <w:p w:rsidR="001C4EB9" w:rsidRDefault="001C4EB9" w:rsidP="001C4EB9">
      <w:pPr>
        <w:pStyle w:val="Heading3"/>
      </w:pPr>
      <w:bookmarkStart w:id="299" w:name="_Toc388085166"/>
      <w:r>
        <w:t>Power management settings</w:t>
      </w:r>
      <w:bookmarkEnd w:id="299"/>
    </w:p>
    <w:p w:rsidR="001C4EB9" w:rsidRPr="00674D3E" w:rsidRDefault="001C4EB9" w:rsidP="001C4EB9">
      <w:r w:rsidRPr="00674D3E">
        <w:t>To ensure that Bidders can view progress in the Auction without delay or difficulty it is recommended that Bidders:</w:t>
      </w:r>
    </w:p>
    <w:p w:rsidR="001C4EB9" w:rsidRDefault="001C4EB9" w:rsidP="001B016D">
      <w:pPr>
        <w:pStyle w:val="ListParagraph"/>
        <w:numPr>
          <w:ilvl w:val="0"/>
          <w:numId w:val="10"/>
        </w:numPr>
      </w:pPr>
      <w:r w:rsidRPr="00674D3E">
        <w:t>Turn off any power management features on their computer such as automatic hibernation or suspension; and</w:t>
      </w:r>
    </w:p>
    <w:p w:rsidR="001C4EB9" w:rsidRPr="00F75D4C" w:rsidRDefault="001C4EB9" w:rsidP="001B016D">
      <w:pPr>
        <w:pStyle w:val="ListParagraph"/>
        <w:numPr>
          <w:ilvl w:val="0"/>
          <w:numId w:val="10"/>
        </w:numPr>
      </w:pPr>
      <w:r w:rsidRPr="00F75D4C">
        <w:t>Disable any screensavers.</w:t>
      </w:r>
    </w:p>
    <w:p w:rsidR="001C4EB9" w:rsidRPr="00F75D4C" w:rsidRDefault="001C4EB9" w:rsidP="001C4EB9"/>
    <w:p w:rsidR="001C4EB9" w:rsidRPr="00913736" w:rsidRDefault="001C4EB9" w:rsidP="001C4EB9"/>
    <w:p w:rsidR="001C4EB9" w:rsidRDefault="001C4EB9" w:rsidP="001C4EB9"/>
    <w:p w:rsidR="00223C16" w:rsidRDefault="00223C16" w:rsidP="00223C16">
      <w:pPr>
        <w:spacing w:line="276" w:lineRule="auto"/>
        <w:jc w:val="left"/>
        <w:rPr>
          <w:rFonts w:ascii="Calibri Light" w:eastAsiaTheme="majorEastAsia" w:hAnsi="Calibri Light" w:cstheme="majorBidi"/>
          <w:bCs/>
          <w:color w:val="4F81BD" w:themeColor="accent1"/>
          <w:sz w:val="36"/>
          <w:szCs w:val="26"/>
        </w:rPr>
      </w:pPr>
      <w:r>
        <w:br w:type="page"/>
      </w:r>
    </w:p>
    <w:p w:rsidR="00223C16" w:rsidRDefault="00223C16" w:rsidP="00223C16">
      <w:pPr>
        <w:pStyle w:val="Heading1"/>
      </w:pPr>
      <w:bookmarkStart w:id="300" w:name="_Toc384675113"/>
      <w:bookmarkStart w:id="301" w:name="_Toc390511940"/>
      <w:r>
        <w:lastRenderedPageBreak/>
        <w:t>Login</w:t>
      </w:r>
      <w:bookmarkEnd w:id="300"/>
      <w:bookmarkEnd w:id="301"/>
    </w:p>
    <w:p w:rsidR="005B52E2" w:rsidRDefault="00223C16" w:rsidP="005B52E2">
      <w:pPr>
        <w:keepNext/>
      </w:pPr>
      <w:r>
        <w:t xml:space="preserve">To </w:t>
      </w:r>
      <w:r w:rsidR="00D760FD">
        <w:t>access</w:t>
      </w:r>
      <w:r w:rsidR="00AE7584">
        <w:t xml:space="preserve"> </w:t>
      </w:r>
      <w:r w:rsidR="002F149A">
        <w:t>procurement event</w:t>
      </w:r>
      <w:r w:rsidR="00D760FD">
        <w:t>s</w:t>
      </w:r>
      <w:r>
        <w:t>, you need to login to the portal. You must be a</w:t>
      </w:r>
      <w:r w:rsidR="00D760FD">
        <w:t>n approved registered user and should have a valid E-mail ID and password</w:t>
      </w:r>
      <w:r w:rsidR="004C4C9B">
        <w:rPr>
          <w:noProof/>
        </w:rPr>
        <w:drawing>
          <wp:inline distT="0" distB="0" distL="0" distR="0">
            <wp:extent cx="5943600" cy="2807465"/>
            <wp:effectExtent l="19050" t="0" r="0" b="0"/>
            <wp:docPr id="99" name="Picture 6" descr="C:\Users\nupur\Desktop\monthly tasks\user manual dial(bidder)\auction-offic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pur\Desktop\monthly tasks\user manual dial(bidder)\auction-officer\login.png"/>
                    <pic:cNvPicPr>
                      <a:picLocks noChangeAspect="1" noChangeArrowheads="1"/>
                    </pic:cNvPicPr>
                  </pic:nvPicPr>
                  <pic:blipFill>
                    <a:blip r:embed="rId24"/>
                    <a:srcRect/>
                    <a:stretch>
                      <a:fillRect/>
                    </a:stretch>
                  </pic:blipFill>
                  <pic:spPr bwMode="auto">
                    <a:xfrm>
                      <a:off x="0" y="0"/>
                      <a:ext cx="5943600" cy="2807465"/>
                    </a:xfrm>
                    <a:prstGeom prst="rect">
                      <a:avLst/>
                    </a:prstGeom>
                    <a:noFill/>
                    <a:ln w="9525">
                      <a:noFill/>
                      <a:miter lim="800000"/>
                      <a:headEnd/>
                      <a:tailEnd/>
                    </a:ln>
                  </pic:spPr>
                </pic:pic>
              </a:graphicData>
            </a:graphic>
          </wp:inline>
        </w:drawing>
      </w:r>
    </w:p>
    <w:p w:rsidR="00512E1E" w:rsidDel="00EF72FA" w:rsidRDefault="005B52E2" w:rsidP="005B52E2">
      <w:pPr>
        <w:pStyle w:val="Caption"/>
        <w:rPr>
          <w:del w:id="302" w:author="nupur" w:date="2014-06-14T10:06:00Z"/>
        </w:rPr>
      </w:pPr>
      <w:del w:id="303" w:author="nupur" w:date="2014-06-14T10:06: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11</w:delText>
        </w:r>
        <w:r w:rsidR="009D52C8" w:rsidDel="00EF72FA">
          <w:rPr>
            <w:b w:val="0"/>
            <w:bCs w:val="0"/>
          </w:rPr>
          <w:fldChar w:fldCharType="end"/>
        </w:r>
      </w:del>
    </w:p>
    <w:p w:rsidR="005B52E2" w:rsidRDefault="009D52C8" w:rsidP="005B52E2">
      <w:pPr>
        <w:pStyle w:val="Caption"/>
        <w:keepNext/>
      </w:pPr>
      <w:r>
        <w:rPr>
          <w:noProof/>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 o:spid="_x0000_s1029" type="#_x0000_t120" style="position:absolute;left:0;text-align:left;margin-left:129.85pt;margin-top:109.8pt;width:23.65pt;height:27.6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" fillcolor="#e36c0a [2409]" strokecolor="#f2f2f2 [3041]" strokeweight="1.5pt">
            <v:shadow on="t" color="#622423 [1605]" opacity=".5" offset="1pt"/>
            <v:textbox style="mso-next-textbox:#AutoShape 5">
              <w:txbxContent>
                <w:p w:rsidR="008C3EB7" w:rsidRPr="009E4666" w:rsidRDefault="008C3EB7" w:rsidP="00223C16">
                  <w:pPr>
                    <w:jc w:val="center"/>
                    <w:rPr>
                      <w:b/>
                      <w:color w:val="000000" w:themeColor="text1"/>
                    </w:rPr>
                  </w:pPr>
                  <w:r>
                    <w:rPr>
                      <w:b/>
                      <w:color w:val="000000" w:themeColor="text1"/>
                    </w:rPr>
                    <w:t>2</w:t>
                  </w:r>
                </w:p>
              </w:txbxContent>
            </v:textbox>
          </v:shape>
        </w:pict>
      </w:r>
      <w:r>
        <w:rPr>
          <w:noProof/>
        </w:rPr>
        <w:pict>
          <v:rect id="Rectangle 152" o:spid="_x0000_s1124" style="position:absolute;left:0;text-align:left;margin-left:71.3pt;margin-top:109.8pt;width:54.5pt;height:23.3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" fillcolor="white [3201]" strokecolor="#c0504d [3205]" strokeweight="2pt">
            <v:fill opacity="0"/>
            <v:path arrowok="t"/>
          </v:rect>
        </w:pict>
      </w:r>
      <w:r w:rsidR="00223C16">
        <w:rPr>
          <w:noProof/>
        </w:rPr>
        <w:drawing>
          <wp:inline distT="0" distB="0" distL="0" distR="0">
            <wp:extent cx="4166559" cy="198384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29" t="2128"/>
                    <a:stretch/>
                  </pic:blipFill>
                  <pic:spPr bwMode="auto">
                    <a:xfrm>
                      <a:off x="0" y="0"/>
                      <a:ext cx="4166441" cy="198378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BFE" w:rsidDel="00EF72FA" w:rsidRDefault="005B52E2" w:rsidP="005B52E2">
      <w:pPr>
        <w:pStyle w:val="Caption"/>
        <w:rPr>
          <w:del w:id="304" w:author="nupur" w:date="2014-06-14T10:06:00Z"/>
        </w:rPr>
      </w:pPr>
      <w:del w:id="305" w:author="nupur" w:date="2014-06-14T10:06: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12</w:delText>
        </w:r>
        <w:r w:rsidR="009D52C8" w:rsidDel="00EF72FA">
          <w:rPr>
            <w:b w:val="0"/>
            <w:bCs w:val="0"/>
          </w:rPr>
          <w:fldChar w:fldCharType="end"/>
        </w:r>
      </w:del>
    </w:p>
    <w:p w:rsidR="00223C16" w:rsidRPr="003925D6" w:rsidRDefault="00223C16" w:rsidP="00223C16">
      <w:pPr>
        <w:rPr>
          <w:b/>
        </w:rPr>
      </w:pPr>
      <w:r w:rsidRPr="003925D6">
        <w:rPr>
          <w:b/>
        </w:rPr>
        <w:t>Steps for login:</w:t>
      </w:r>
    </w:p>
    <w:p w:rsidR="00223C16" w:rsidRDefault="00223C16" w:rsidP="00223C16">
      <w:pPr>
        <w:pStyle w:val="ListParagraph"/>
        <w:numPr>
          <w:ilvl w:val="0"/>
          <w:numId w:val="2"/>
        </w:numPr>
      </w:pPr>
      <w:r>
        <w:t xml:space="preserve">Click on </w:t>
      </w:r>
      <w:r w:rsidRPr="003925D6">
        <w:rPr>
          <w:b/>
        </w:rPr>
        <w:t>Login</w:t>
      </w:r>
      <w:r>
        <w:t xml:space="preserve"> hyperlink as shown in the above screen shot.</w:t>
      </w:r>
    </w:p>
    <w:p w:rsidR="00223C16" w:rsidRDefault="00223C16" w:rsidP="00223C16">
      <w:pPr>
        <w:pStyle w:val="ListParagraph"/>
        <w:numPr>
          <w:ilvl w:val="0"/>
          <w:numId w:val="2"/>
        </w:numPr>
      </w:pPr>
      <w:r>
        <w:t xml:space="preserve">Enter your e-mail ID and password and click on </w:t>
      </w:r>
      <w:r w:rsidRPr="00F01540">
        <w:rPr>
          <w:b/>
        </w:rPr>
        <w:t>Login</w:t>
      </w:r>
      <w:r>
        <w:t xml:space="preserve"> button</w:t>
      </w:r>
    </w:p>
    <w:p w:rsidR="00223C16" w:rsidRDefault="00223C16" w:rsidP="00223C16">
      <w:pPr>
        <w:jc w:val="left"/>
        <w:rPr>
          <w:noProof/>
        </w:rPr>
      </w:pPr>
    </w:p>
    <w:p w:rsidR="00223C16" w:rsidRDefault="00223C16" w:rsidP="00223C16">
      <w:r>
        <w:rPr>
          <w:b/>
          <w:noProof/>
        </w:rPr>
        <w:drawing>
          <wp:anchor distT="0" distB="0" distL="114300" distR="114300" simplePos="0" relativeHeight="251659264" behindDoc="0" locked="0" layoutInCell="1" allowOverlap="1">
            <wp:simplePos x="0" y="0"/>
            <wp:positionH relativeFrom="column">
              <wp:posOffset>1797</wp:posOffset>
            </wp:positionH>
            <wp:positionV relativeFrom="paragraph">
              <wp:posOffset>106117</wp:posOffset>
            </wp:positionV>
            <wp:extent cx="1680354" cy="1173192"/>
            <wp:effectExtent l="19050" t="0" r="0" b="0"/>
            <wp:wrapSquare wrapText="bothSides"/>
            <wp:docPr id="18" name="Picture 17" descr="Important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nt - 2.jpg"/>
                    <pic:cNvPicPr/>
                  </pic:nvPicPr>
                  <pic:blipFill>
                    <a:blip r:embed="rId26" cstate="print"/>
                    <a:stretch>
                      <a:fillRect/>
                    </a:stretch>
                  </pic:blipFill>
                  <pic:spPr>
                    <a:xfrm>
                      <a:off x="0" y="0"/>
                      <a:ext cx="1680354" cy="1173192"/>
                    </a:xfrm>
                    <a:prstGeom prst="rect">
                      <a:avLst/>
                    </a:prstGeom>
                  </pic:spPr>
                </pic:pic>
              </a:graphicData>
            </a:graphic>
          </wp:anchor>
        </w:drawing>
      </w:r>
      <w:r w:rsidRPr="008D2592">
        <w:rPr>
          <w:b/>
        </w:rPr>
        <w:t>Your login session can expire in 30 minutes if you have logged in and sitting idle..</w:t>
      </w:r>
    </w:p>
    <w:p w:rsidR="00223C16" w:rsidDel="00EF72FA" w:rsidRDefault="00223C16" w:rsidP="00223C16">
      <w:pPr>
        <w:rPr>
          <w:del w:id="306" w:author="nupur" w:date="2014-06-14T10:06:00Z"/>
        </w:rPr>
      </w:pPr>
    </w:p>
    <w:p w:rsidR="00771171" w:rsidRDefault="00771171">
      <w:pPr>
        <w:spacing w:line="276" w:lineRule="auto"/>
        <w:jc w:val="left"/>
      </w:pPr>
      <w:del w:id="307" w:author="nupur" w:date="2014-06-14T10:06:00Z">
        <w:r w:rsidDel="00EF72FA">
          <w:br w:type="page"/>
        </w:r>
      </w:del>
    </w:p>
    <w:p w:rsidR="00AE7584" w:rsidRDefault="00AE7584" w:rsidP="00AE7584">
      <w:pPr>
        <w:pStyle w:val="Heading1"/>
      </w:pPr>
      <w:bookmarkStart w:id="308" w:name="_Toc390511941"/>
      <w:r>
        <w:t>Forgot password</w:t>
      </w:r>
      <w:bookmarkEnd w:id="308"/>
    </w:p>
    <w:p w:rsidR="000A250F" w:rsidRDefault="000A250F" w:rsidP="000A250F">
      <w:r>
        <w:t>In case if you have forgotten your password, you can set the new password using this functionality.</w:t>
      </w:r>
    </w:p>
    <w:p w:rsidR="005B52E2" w:rsidRDefault="009D52C8" w:rsidP="005B52E2">
      <w:pPr>
        <w:keepNext/>
      </w:pPr>
      <w:r>
        <w:rPr>
          <w:noProof/>
        </w:rPr>
        <w:pict>
          <v:shape id="_x0000_s1030" type="#_x0000_t120" style="position:absolute;left:0;text-align:left;margin-left:360.55pt;margin-top:130.35pt;width:23.65pt;height:27.65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" fillcolor="#e36c0a [2409]" strokecolor="#f2f2f2 [3041]" strokeweight="1.5pt">
            <v:shadow on="t" color="#622423 [1605]" opacity=".5" offset="1pt"/>
            <v:textbox style="mso-next-textbox:#_x0000_s1030">
              <w:txbxContent>
                <w:p w:rsidR="008C3EB7" w:rsidRPr="009E4666" w:rsidRDefault="008C3EB7" w:rsidP="000A250F">
                  <w:pPr>
                    <w:rPr>
                      <w:b/>
                      <w:color w:val="000000" w:themeColor="text1"/>
                    </w:rPr>
                  </w:pPr>
                  <w:r>
                    <w:rPr>
                      <w:b/>
                      <w:color w:val="000000" w:themeColor="text1"/>
                    </w:rPr>
                    <w:t>1</w:t>
                  </w:r>
                </w:p>
              </w:txbxContent>
            </v:textbox>
          </v:shape>
        </w:pict>
      </w:r>
      <w:r w:rsidR="000A250F">
        <w:rPr>
          <w:noProof/>
        </w:rPr>
        <w:drawing>
          <wp:inline distT="0" distB="0" distL="0" distR="0">
            <wp:extent cx="5733334" cy="2514286"/>
            <wp:effectExtent l="0" t="0" r="1270" b="6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3334" cy="2514286"/>
                    </a:xfrm>
                    <a:prstGeom prst="rect">
                      <a:avLst/>
                    </a:prstGeom>
                  </pic:spPr>
                </pic:pic>
              </a:graphicData>
            </a:graphic>
          </wp:inline>
        </w:drawing>
      </w:r>
    </w:p>
    <w:p w:rsidR="002C0BFE" w:rsidDel="00EF72FA" w:rsidRDefault="005B52E2" w:rsidP="005B52E2">
      <w:pPr>
        <w:pStyle w:val="Caption"/>
        <w:rPr>
          <w:del w:id="309" w:author="nupur" w:date="2014-06-14T10:06:00Z"/>
        </w:rPr>
      </w:pPr>
      <w:del w:id="310" w:author="nupur" w:date="2014-06-14T10:06: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13</w:delText>
        </w:r>
        <w:r w:rsidR="009D52C8" w:rsidDel="00EF72FA">
          <w:rPr>
            <w:b w:val="0"/>
            <w:bCs w:val="0"/>
          </w:rPr>
          <w:fldChar w:fldCharType="end"/>
        </w:r>
      </w:del>
    </w:p>
    <w:p w:rsidR="007C3C54" w:rsidDel="00EF72FA" w:rsidRDefault="007C3C54" w:rsidP="000A250F">
      <w:pPr>
        <w:rPr>
          <w:del w:id="311" w:author="nupur" w:date="2014-06-14T10:06:00Z"/>
        </w:rPr>
      </w:pPr>
    </w:p>
    <w:p w:rsidR="005B52E2" w:rsidRDefault="009D52C8" w:rsidP="005B52E2">
      <w:pPr>
        <w:pStyle w:val="Caption"/>
        <w:keepNext/>
      </w:pPr>
      <w:r>
        <w:rPr>
          <w:noProof/>
        </w:rPr>
        <w:pict>
          <v:shape id="_x0000_s1031" type="#_x0000_t120" style="position:absolute;left:0;text-align:left;margin-left:441.75pt;margin-top:47.6pt;width:23.65pt;height:27.6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" fillcolor="#e36c0a [2409]" strokecolor="#f2f2f2 [3041]" strokeweight="1.5pt">
            <v:shadow on="t" color="#622423 [1605]" opacity=".5" offset="1pt"/>
            <v:textbox style="mso-next-textbox:#_x0000_s1031">
              <w:txbxContent>
                <w:p w:rsidR="008C3EB7" w:rsidRPr="009E4666" w:rsidRDefault="008C3EB7" w:rsidP="000A250F">
                  <w:pPr>
                    <w:rPr>
                      <w:b/>
                      <w:color w:val="000000" w:themeColor="text1"/>
                    </w:rPr>
                  </w:pPr>
                  <w:r>
                    <w:rPr>
                      <w:b/>
                      <w:color w:val="000000" w:themeColor="text1"/>
                    </w:rPr>
                    <w:t>2</w:t>
                  </w:r>
                </w:p>
              </w:txbxContent>
            </v:textbox>
          </v:shape>
        </w:pict>
      </w:r>
      <w:r w:rsidR="000A250F">
        <w:rPr>
          <w:noProof/>
        </w:rPr>
        <w:drawing>
          <wp:inline distT="0" distB="0" distL="0" distR="0">
            <wp:extent cx="5847619" cy="1180952"/>
            <wp:effectExtent l="19050" t="0" r="731"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47619" cy="1180952"/>
                    </a:xfrm>
                    <a:prstGeom prst="rect">
                      <a:avLst/>
                    </a:prstGeom>
                  </pic:spPr>
                </pic:pic>
              </a:graphicData>
            </a:graphic>
          </wp:inline>
        </w:drawing>
      </w:r>
    </w:p>
    <w:p w:rsidR="002C0BFE" w:rsidDel="00EF72FA" w:rsidRDefault="005B52E2" w:rsidP="005B52E2">
      <w:pPr>
        <w:pStyle w:val="Caption"/>
        <w:rPr>
          <w:del w:id="312" w:author="nupur" w:date="2014-06-14T10:06:00Z"/>
        </w:rPr>
      </w:pPr>
      <w:del w:id="313" w:author="nupur" w:date="2014-06-14T10:06: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14</w:delText>
        </w:r>
        <w:r w:rsidR="009D52C8" w:rsidDel="00EF72FA">
          <w:rPr>
            <w:b w:val="0"/>
            <w:bCs w:val="0"/>
          </w:rPr>
          <w:fldChar w:fldCharType="end"/>
        </w:r>
      </w:del>
    </w:p>
    <w:p w:rsidR="005B52E2" w:rsidRDefault="009D52C8" w:rsidP="005B52E2">
      <w:pPr>
        <w:keepNext/>
      </w:pPr>
      <w:r>
        <w:rPr>
          <w:noProof/>
        </w:rPr>
        <w:pict>
          <v:shape id="_x0000_s1032" type="#_x0000_t120" style="position:absolute;left:0;text-align:left;margin-left:256.75pt;margin-top:79.4pt;width:23.65pt;height:27.65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" fillcolor="#e36c0a [2409]" strokecolor="#f2f2f2 [3041]" strokeweight="1.5pt">
            <v:shadow on="t" color="#622423 [1605]" opacity=".5" offset="1pt"/>
            <v:textbox style="mso-next-textbox:#_x0000_s1032">
              <w:txbxContent>
                <w:p w:rsidR="008C3EB7" w:rsidRPr="009E4666" w:rsidRDefault="008C3EB7" w:rsidP="000A250F">
                  <w:pPr>
                    <w:rPr>
                      <w:b/>
                      <w:color w:val="000000" w:themeColor="text1"/>
                    </w:rPr>
                  </w:pPr>
                  <w:r>
                    <w:rPr>
                      <w:b/>
                      <w:color w:val="000000" w:themeColor="text1"/>
                    </w:rPr>
                    <w:t>3</w:t>
                  </w:r>
                </w:p>
              </w:txbxContent>
            </v:textbox>
          </v:shape>
        </w:pict>
      </w:r>
      <w:r w:rsidR="000A250F">
        <w:rPr>
          <w:noProof/>
        </w:rPr>
        <w:drawing>
          <wp:inline distT="0" distB="0" distL="0" distR="0">
            <wp:extent cx="5943600" cy="145224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452245"/>
                    </a:xfrm>
                    <a:prstGeom prst="rect">
                      <a:avLst/>
                    </a:prstGeom>
                  </pic:spPr>
                </pic:pic>
              </a:graphicData>
            </a:graphic>
          </wp:inline>
        </w:drawing>
      </w:r>
    </w:p>
    <w:p w:rsidR="002C0BFE" w:rsidDel="00EF72FA" w:rsidRDefault="005B52E2" w:rsidP="005B52E2">
      <w:pPr>
        <w:pStyle w:val="Caption"/>
        <w:rPr>
          <w:del w:id="314" w:author="nupur" w:date="2014-06-14T10:06:00Z"/>
        </w:rPr>
      </w:pPr>
      <w:del w:id="315" w:author="nupur" w:date="2014-06-14T10:06: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R="00626187" w:rsidDel="00EF72FA">
          <w:rPr>
            <w:noProof/>
          </w:rPr>
          <w:delText>15</w:delText>
        </w:r>
        <w:r w:rsidR="009D52C8" w:rsidDel="00EF72FA">
          <w:rPr>
            <w:b w:val="0"/>
            <w:bCs w:val="0"/>
          </w:rPr>
          <w:fldChar w:fldCharType="end"/>
        </w:r>
      </w:del>
    </w:p>
    <w:p w:rsidR="000A250F" w:rsidRPr="00AD1B88" w:rsidRDefault="000A250F" w:rsidP="000A250F">
      <w:pPr>
        <w:rPr>
          <w:b/>
        </w:rPr>
      </w:pPr>
      <w:r w:rsidRPr="00AD1B88">
        <w:rPr>
          <w:b/>
        </w:rPr>
        <w:t>Steps for forgot password:</w:t>
      </w:r>
    </w:p>
    <w:p w:rsidR="000A250F" w:rsidRDefault="000A250F" w:rsidP="001B016D">
      <w:pPr>
        <w:pStyle w:val="ListParagraph"/>
        <w:numPr>
          <w:ilvl w:val="0"/>
          <w:numId w:val="4"/>
        </w:numPr>
      </w:pPr>
      <w:r>
        <w:t>Click on ‘Forgot password link</w:t>
      </w:r>
    </w:p>
    <w:p w:rsidR="000A250F" w:rsidRDefault="000A250F" w:rsidP="001B016D">
      <w:pPr>
        <w:pStyle w:val="ListParagraph"/>
        <w:numPr>
          <w:ilvl w:val="0"/>
          <w:numId w:val="4"/>
        </w:numPr>
      </w:pPr>
      <w:r>
        <w:t>Enter valid e-mail id and click on ‘Check Email ID’ button</w:t>
      </w:r>
    </w:p>
    <w:p w:rsidR="00000000" w:rsidRDefault="000A250F">
      <w:pPr>
        <w:pStyle w:val="ListParagraph"/>
        <w:numPr>
          <w:ilvl w:val="0"/>
          <w:numId w:val="4"/>
        </w:numPr>
        <w:spacing w:after="0"/>
        <w:rPr>
          <w:ins w:id="316" w:author="nupur" w:date="2014-06-14T10:06:00Z"/>
          <w:rFonts w:ascii="Calibri Light" w:hAnsi="Calibri Light"/>
          <w:color w:val="4F81BD" w:themeColor="accent1"/>
          <w:sz w:val="36"/>
          <w:szCs w:val="26"/>
          <w:rPrChange w:id="317" w:author="nupur" w:date="2014-06-14T10:06:00Z">
            <w:rPr>
              <w:ins w:id="318" w:author="nupur" w:date="2014-06-14T10:06:00Z"/>
            </w:rPr>
          </w:rPrChange>
        </w:rPr>
        <w:pPrChange w:id="319" w:author="nupur" w:date="2014-06-14T10:07:00Z">
          <w:pPr>
            <w:pStyle w:val="ListParagraph"/>
            <w:numPr>
              <w:numId w:val="4"/>
            </w:numPr>
            <w:ind w:hanging="360"/>
          </w:pPr>
        </w:pPrChange>
      </w:pPr>
      <w:r>
        <w:lastRenderedPageBreak/>
        <w:t>Enter hint answer, new password and click on ‘Submit’ button</w:t>
      </w:r>
    </w:p>
    <w:p w:rsidR="00000000" w:rsidRDefault="00223C16">
      <w:pPr>
        <w:spacing w:after="0"/>
        <w:rPr>
          <w:rFonts w:ascii="Calibri Light" w:hAnsi="Calibri Light"/>
          <w:color w:val="4F81BD" w:themeColor="accent1"/>
          <w:sz w:val="36"/>
          <w:szCs w:val="26"/>
        </w:rPr>
        <w:pPrChange w:id="320" w:author="nupur" w:date="2014-06-14T10:06:00Z">
          <w:pPr>
            <w:pStyle w:val="ListParagraph"/>
            <w:numPr>
              <w:numId w:val="4"/>
            </w:numPr>
            <w:ind w:hanging="360"/>
          </w:pPr>
        </w:pPrChange>
      </w:pPr>
      <w:del w:id="321" w:author="nupur" w:date="2014-06-14T10:06:00Z">
        <w:r w:rsidDel="00EF72FA">
          <w:br w:type="page"/>
        </w:r>
      </w:del>
    </w:p>
    <w:p w:rsidR="00000000" w:rsidRDefault="00223C16">
      <w:pPr>
        <w:pStyle w:val="Heading1"/>
        <w:spacing w:before="0"/>
        <w:pPrChange w:id="322" w:author="nupur" w:date="2014-06-14T10:07:00Z">
          <w:pPr>
            <w:pStyle w:val="Heading1"/>
          </w:pPr>
        </w:pPrChange>
      </w:pPr>
      <w:del w:id="323" w:author="nupur" w:date="2014-06-13T11:06:00Z">
        <w:r w:rsidDel="003260BC">
          <w:delText xml:space="preserve">Officer </w:delText>
        </w:r>
      </w:del>
      <w:bookmarkStart w:id="324" w:name="_Toc390511942"/>
      <w:ins w:id="325" w:author="nupur" w:date="2014-06-13T11:06:00Z">
        <w:r w:rsidR="003260BC">
          <w:t xml:space="preserve">Administrator </w:t>
        </w:r>
      </w:ins>
      <w:r>
        <w:t>dashboard</w:t>
      </w:r>
      <w:bookmarkEnd w:id="324"/>
    </w:p>
    <w:p w:rsidR="00223C16" w:rsidRDefault="00223C16" w:rsidP="00223C16">
      <w:r>
        <w:t xml:space="preserve">On login successfully to </w:t>
      </w:r>
      <w:del w:id="326" w:author="mithilesh" w:date="2014-04-07T20:14:00Z">
        <w:r w:rsidDel="006832CA">
          <w:delText>Auction Tiger.com</w:delText>
        </w:r>
      </w:del>
      <w:ins w:id="327" w:author="mithilesh" w:date="2014-04-07T20:14:00Z">
        <w:r>
          <w:t>portal</w:t>
        </w:r>
      </w:ins>
      <w:r>
        <w:t xml:space="preserve">, you will be redirected to </w:t>
      </w:r>
      <w:del w:id="328" w:author="mithilesh" w:date="2014-04-07T20:15:00Z">
        <w:r w:rsidDel="006832CA">
          <w:delText>Auction</w:delText>
        </w:r>
      </w:del>
      <w:ins w:id="329" w:author="mithilesh" w:date="2014-04-07T20:15:00Z">
        <w:r>
          <w:t>event</w:t>
        </w:r>
      </w:ins>
      <w:r>
        <w:t xml:space="preserve"> dashboard where you can navigate through the menu and can perform different </w:t>
      </w:r>
      <w:del w:id="330" w:author="mithilesh" w:date="2014-04-07T20:16:00Z">
        <w:r w:rsidDel="006832CA">
          <w:delText>actions</w:delText>
        </w:r>
      </w:del>
      <w:r w:rsidR="00F355BD">
        <w:t>activities.</w:t>
      </w:r>
    </w:p>
    <w:p w:rsidR="00223C16" w:rsidRPr="00D74355" w:rsidDel="006832CA" w:rsidRDefault="00223C16" w:rsidP="00223C16">
      <w:pPr>
        <w:rPr>
          <w:del w:id="331" w:author="mithilesh" w:date="2014-04-07T20:15:00Z"/>
          <w:b/>
        </w:rPr>
      </w:pPr>
      <w:del w:id="332" w:author="mithilesh" w:date="2014-04-07T20:15:00Z">
        <w:r w:rsidDel="006832CA">
          <w:delText xml:space="preserve">Auction dashboard is divided into </w:delText>
        </w:r>
        <w:r w:rsidRPr="00E351CA" w:rsidDel="006832CA">
          <w:rPr>
            <w:b/>
          </w:rPr>
          <w:delText>three parts</w:delText>
        </w:r>
        <w:r w:rsidDel="006832CA">
          <w:rPr>
            <w:b/>
          </w:rPr>
          <w:delText>:</w:delText>
        </w:r>
      </w:del>
    </w:p>
    <w:p w:rsidR="00223C16" w:rsidRPr="00D74355" w:rsidDel="006832CA" w:rsidRDefault="00223C16" w:rsidP="00223C16">
      <w:pPr>
        <w:pStyle w:val="Heading3"/>
        <w:rPr>
          <w:del w:id="333" w:author="mithilesh" w:date="2014-04-07T20:15:00Z"/>
        </w:rPr>
      </w:pPr>
      <w:del w:id="334" w:author="mithilesh" w:date="2014-04-07T20:15:00Z">
        <w:r w:rsidDel="006832CA">
          <w:delText>Menu panel</w:delText>
        </w:r>
      </w:del>
    </w:p>
    <w:p w:rsidR="00B51A35" w:rsidRDefault="006150A9" w:rsidP="00691DD2">
      <w:pPr>
        <w:keepNext/>
      </w:pPr>
      <w:del w:id="335" w:author="mithilesh" w:date="2014-04-07T19:52:00Z">
        <w:r>
          <w:rPr>
            <w:noProof/>
            <w:rPrChange w:id="336">
              <w:rPr>
                <w:rFonts w:eastAsiaTheme="majorEastAsia" w:cstheme="majorBidi"/>
                <w:b/>
                <w:bCs/>
                <w:noProof/>
                <w:color w:val="0000FF"/>
                <w:sz w:val="40"/>
                <w:szCs w:val="28"/>
                <w:u w:val="single"/>
              </w:rPr>
            </w:rPrChange>
          </w:rPr>
          <w:drawing>
            <wp:inline distT="0" distB="0" distL="0" distR="0">
              <wp:extent cx="5937993" cy="1112808"/>
              <wp:effectExtent l="19050" t="0" r="5607" b="0"/>
              <wp:docPr id="38" name="Picture 10" descr="C:\Users\nupur\Desktop\nupur\bidder manual screen shots\hea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pur\Desktop\nupur\bidder manual screen shots\header1.png"/>
                      <pic:cNvPicPr>
                        <a:picLocks noChangeAspect="1" noChangeArrowheads="1"/>
                      </pic:cNvPicPr>
                    </pic:nvPicPr>
                    <pic:blipFill>
                      <a:blip r:embed="rId30" cstate="print"/>
                      <a:srcRect/>
                      <a:stretch>
                        <a:fillRect/>
                      </a:stretch>
                    </pic:blipFill>
                    <pic:spPr bwMode="auto">
                      <a:xfrm>
                        <a:off x="0" y="0"/>
                        <a:ext cx="5943600" cy="1113859"/>
                      </a:xfrm>
                      <a:prstGeom prst="rect">
                        <a:avLst/>
                      </a:prstGeom>
                      <a:noFill/>
                      <a:ln w="9525">
                        <a:noFill/>
                        <a:miter lim="800000"/>
                        <a:headEnd/>
                        <a:tailEnd/>
                      </a:ln>
                    </pic:spPr>
                  </pic:pic>
                </a:graphicData>
              </a:graphic>
            </wp:inline>
          </w:drawing>
        </w:r>
      </w:del>
      <w:r w:rsidR="00B51A35">
        <w:rPr>
          <w:noProof/>
        </w:rPr>
        <w:drawing>
          <wp:inline distT="0" distB="0" distL="0" distR="0">
            <wp:extent cx="5943600" cy="2687066"/>
            <wp:effectExtent l="19050" t="0" r="0" b="0"/>
            <wp:docPr id="1430" name="Picture 1" descr="C:\Users\nupur\Desktop\monthly tasks\user manual dial(bidder)\auction-officer\officer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user manual dial(bidder)\auction-officer\officer dashboard.png"/>
                    <pic:cNvPicPr>
                      <a:picLocks noChangeAspect="1" noChangeArrowheads="1"/>
                    </pic:cNvPicPr>
                  </pic:nvPicPr>
                  <pic:blipFill>
                    <a:blip r:embed="rId31"/>
                    <a:srcRect/>
                    <a:stretch>
                      <a:fillRect/>
                    </a:stretch>
                  </pic:blipFill>
                  <pic:spPr bwMode="auto">
                    <a:xfrm>
                      <a:off x="0" y="0"/>
                      <a:ext cx="5943600" cy="2687066"/>
                    </a:xfrm>
                    <a:prstGeom prst="rect">
                      <a:avLst/>
                    </a:prstGeom>
                    <a:noFill/>
                    <a:ln w="9525">
                      <a:noFill/>
                      <a:miter lim="800000"/>
                      <a:headEnd/>
                      <a:tailEnd/>
                    </a:ln>
                  </pic:spPr>
                </pic:pic>
              </a:graphicData>
            </a:graphic>
          </wp:inline>
        </w:drawing>
      </w:r>
    </w:p>
    <w:p w:rsidR="00223C16" w:rsidRDefault="00B51A35" w:rsidP="00B51A35">
      <w:pPr>
        <w:pStyle w:val="Caption"/>
        <w:rPr>
          <w:ins w:id="337" w:author="mithilesh" w:date="2014-04-07T20:19:00Z"/>
        </w:rPr>
      </w:pPr>
      <w:r>
        <w:t xml:space="preserve">Figure </w:t>
      </w:r>
      <w:fldSimple w:instr=" SEQ Figure \* ARABIC ">
        <w:r w:rsidR="00626187">
          <w:rPr>
            <w:noProof/>
          </w:rPr>
          <w:t>16</w:t>
        </w:r>
      </w:fldSimple>
    </w:p>
    <w:p w:rsidR="00691DD2" w:rsidRDefault="00691DD2" w:rsidP="00771171">
      <w:pPr>
        <w:pStyle w:val="ListParagraph"/>
        <w:numPr>
          <w:ilvl w:val="0"/>
          <w:numId w:val="3"/>
        </w:numPr>
      </w:pPr>
      <w:r w:rsidRPr="00691DD2">
        <w:rPr>
          <w:b/>
        </w:rPr>
        <w:t>Administration</w:t>
      </w:r>
      <w:r>
        <w:t xml:space="preserve"> – You can manage portal and domain configurations through administration menu</w:t>
      </w:r>
    </w:p>
    <w:p w:rsidR="00000000" w:rsidRDefault="00223C16">
      <w:pPr>
        <w:pStyle w:val="Caption"/>
        <w:ind w:left="2880" w:firstLine="720"/>
        <w:rPr>
          <w:del w:id="338" w:author="mithilesh" w:date="2014-04-07T20:23:00Z"/>
        </w:rPr>
        <w:pPrChange w:id="339" w:author="mithilesh" w:date="2014-04-07T20:19:00Z">
          <w:pPr>
            <w:pStyle w:val="Caption"/>
          </w:pPr>
        </w:pPrChange>
      </w:pPr>
      <w:del w:id="340" w:author="mithilesh" w:date="2014-04-07T20:23:00Z">
        <w:r w:rsidDel="005C36AA">
          <w:delText>Figure 3.2.1.1</w:delText>
        </w:r>
      </w:del>
    </w:p>
    <w:p w:rsidR="00771171" w:rsidRDefault="005A6FEE" w:rsidP="00771171">
      <w:pPr>
        <w:pStyle w:val="ListParagraph"/>
        <w:numPr>
          <w:ilvl w:val="0"/>
          <w:numId w:val="3"/>
        </w:numPr>
      </w:pPr>
      <w:r w:rsidRPr="00771171">
        <w:rPr>
          <w:b/>
        </w:rPr>
        <w:t xml:space="preserve">Auction </w:t>
      </w:r>
      <w:r>
        <w:t>– It will redirect you to the Auction listing, where you can view bid of bidders and view reports.</w:t>
      </w:r>
    </w:p>
    <w:p w:rsidR="00223C16" w:rsidDel="00C343C8" w:rsidRDefault="00771171" w:rsidP="00771171">
      <w:pPr>
        <w:pStyle w:val="ListParagraph"/>
        <w:numPr>
          <w:ilvl w:val="0"/>
          <w:numId w:val="3"/>
        </w:numPr>
        <w:rPr>
          <w:del w:id="341" w:author="mithilesh" w:date="2014-04-07T19:52:00Z"/>
        </w:rPr>
      </w:pPr>
      <w:r w:rsidRPr="00771171">
        <w:rPr>
          <w:b/>
        </w:rPr>
        <w:t>Setting:  You</w:t>
      </w:r>
      <w:r>
        <w:t xml:space="preserve"> can view and </w:t>
      </w:r>
      <w:del w:id="342" w:author="mithilesh" w:date="2014-04-07T19:52:00Z">
        <w:r w:rsidR="00223C16" w:rsidRPr="00771171" w:rsidDel="00C343C8">
          <w:rPr>
            <w:b/>
          </w:rPr>
          <w:delText>Auction</w:delText>
        </w:r>
        <w:r w:rsidR="00223C16" w:rsidDel="00C343C8">
          <w:delText xml:space="preserve"> - It will redirect you to the Auction dashboard, where you can search for auction and submit your bid.</w:delText>
        </w:r>
      </w:del>
    </w:p>
    <w:p w:rsidR="00771171" w:rsidRDefault="00771171" w:rsidP="00771171">
      <w:pPr>
        <w:pStyle w:val="ListParagraph"/>
        <w:numPr>
          <w:ilvl w:val="0"/>
          <w:numId w:val="3"/>
        </w:numPr>
      </w:pPr>
      <w:r>
        <w:t>e</w:t>
      </w:r>
      <w:r w:rsidR="00223C16" w:rsidRPr="00E351CA">
        <w:t>dit Profile</w:t>
      </w:r>
      <w:r w:rsidR="00AE7584">
        <w:t xml:space="preserve"> </w:t>
      </w:r>
      <w:r>
        <w:t>and can change your password from here</w:t>
      </w:r>
    </w:p>
    <w:p w:rsidR="00223C16" w:rsidRDefault="00223C16" w:rsidP="00771171">
      <w:pPr>
        <w:pStyle w:val="ListParagraph"/>
        <w:numPr>
          <w:ilvl w:val="0"/>
          <w:numId w:val="3"/>
        </w:numPr>
      </w:pPr>
      <w:r w:rsidRPr="00E351CA">
        <w:rPr>
          <w:b/>
        </w:rPr>
        <w:t>Last Login</w:t>
      </w:r>
      <w:r>
        <w:t xml:space="preserve"> – Shows the date and time of your last login.</w:t>
      </w:r>
    </w:p>
    <w:p w:rsidR="00223C16" w:rsidRDefault="00223C16" w:rsidP="00223C16">
      <w:pPr>
        <w:pStyle w:val="ListParagraph"/>
        <w:numPr>
          <w:ilvl w:val="0"/>
          <w:numId w:val="3"/>
        </w:numPr>
      </w:pPr>
      <w:r w:rsidRPr="00E351CA">
        <w:rPr>
          <w:b/>
        </w:rPr>
        <w:t>IP address</w:t>
      </w:r>
      <w:r>
        <w:t xml:space="preserve"> – Shows IP address of the computer system from which you have logged in.</w:t>
      </w:r>
    </w:p>
    <w:p w:rsidR="00223C16" w:rsidRPr="00FE3B32" w:rsidRDefault="00223C16" w:rsidP="00223C16">
      <w:pPr>
        <w:pStyle w:val="ListParagraph"/>
        <w:numPr>
          <w:ilvl w:val="0"/>
          <w:numId w:val="3"/>
        </w:numPr>
        <w:rPr>
          <w:b/>
        </w:rPr>
      </w:pPr>
      <w:r>
        <w:t xml:space="preserve">Header part displays </w:t>
      </w:r>
      <w:r>
        <w:rPr>
          <w:b/>
        </w:rPr>
        <w:t xml:space="preserve">System current Date and Time, </w:t>
      </w:r>
      <w:r w:rsidRPr="00F35012">
        <w:t xml:space="preserve">you need to </w:t>
      </w:r>
      <w:r w:rsidRPr="00FE3B32">
        <w:rPr>
          <w:b/>
        </w:rPr>
        <w:t>consider system’s current</w:t>
      </w:r>
      <w:r w:rsidR="00AE7584">
        <w:rPr>
          <w:b/>
        </w:rPr>
        <w:t xml:space="preserve"> </w:t>
      </w:r>
      <w:r w:rsidRPr="00FE3B32">
        <w:rPr>
          <w:b/>
        </w:rPr>
        <w:t xml:space="preserve">date and time while </w:t>
      </w:r>
      <w:r w:rsidR="006D4294">
        <w:rPr>
          <w:b/>
        </w:rPr>
        <w:t>review the procurement event</w:t>
      </w:r>
      <w:r w:rsidR="00F655A3">
        <w:rPr>
          <w:b/>
        </w:rPr>
        <w:t>s</w:t>
      </w:r>
    </w:p>
    <w:p w:rsidR="00223C16" w:rsidRPr="00273F53" w:rsidRDefault="00691DD2" w:rsidP="00223C16">
      <w:pPr>
        <w:pStyle w:val="ListParagraph"/>
        <w:numPr>
          <w:ilvl w:val="0"/>
          <w:numId w:val="3"/>
        </w:numPr>
      </w:pPr>
      <w:r>
        <w:rPr>
          <w:noProof/>
        </w:rPr>
        <w:lastRenderedPageBreak/>
        <w:drawing>
          <wp:anchor distT="0" distB="0" distL="114300" distR="114300" simplePos="0" relativeHeight="251663360" behindDoc="0" locked="0" layoutInCell="1" allowOverlap="1">
            <wp:simplePos x="0" y="0"/>
            <wp:positionH relativeFrom="column">
              <wp:posOffset>-855980</wp:posOffset>
            </wp:positionH>
            <wp:positionV relativeFrom="paragraph">
              <wp:posOffset>262255</wp:posOffset>
            </wp:positionV>
            <wp:extent cx="1672590" cy="818515"/>
            <wp:effectExtent l="19050" t="0" r="3810" b="0"/>
            <wp:wrapSquare wrapText="bothSides"/>
            <wp:docPr id="41" name="Picture 17" descr="Important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ant - 2.jpg"/>
                    <pic:cNvPicPr/>
                  </pic:nvPicPr>
                  <pic:blipFill>
                    <a:blip r:embed="rId26" cstate="print"/>
                    <a:stretch>
                      <a:fillRect/>
                    </a:stretch>
                  </pic:blipFill>
                  <pic:spPr>
                    <a:xfrm>
                      <a:off x="0" y="0"/>
                      <a:ext cx="1672590" cy="818515"/>
                    </a:xfrm>
                    <a:prstGeom prst="rect">
                      <a:avLst/>
                    </a:prstGeom>
                  </pic:spPr>
                </pic:pic>
              </a:graphicData>
            </a:graphic>
          </wp:anchor>
        </w:drawing>
      </w:r>
      <w:r w:rsidR="00223C16">
        <w:t>Header part also shows</w:t>
      </w:r>
      <w:r w:rsidR="00AE7584">
        <w:t xml:space="preserve"> </w:t>
      </w:r>
      <w:r w:rsidR="00223C16" w:rsidRPr="00E351CA">
        <w:rPr>
          <w:b/>
        </w:rPr>
        <w:t xml:space="preserve">Login </w:t>
      </w:r>
      <w:r w:rsidR="00223C16">
        <w:rPr>
          <w:b/>
        </w:rPr>
        <w:t xml:space="preserve">ID </w:t>
      </w:r>
      <w:r w:rsidR="00223C16" w:rsidRPr="00273F53">
        <w:t>from which you have logged in</w:t>
      </w:r>
    </w:p>
    <w:p w:rsidR="00223C16" w:rsidRPr="00691DD2" w:rsidDel="005C36AA" w:rsidRDefault="00223C16" w:rsidP="00223C16">
      <w:pPr>
        <w:pStyle w:val="ListParagraph"/>
        <w:ind w:left="1080"/>
        <w:rPr>
          <w:del w:id="343" w:author="mithilesh" w:date="2014-04-07T20:20:00Z"/>
          <w:b/>
        </w:rPr>
      </w:pPr>
    </w:p>
    <w:p w:rsidR="00AD1B88" w:rsidRDefault="00223C16" w:rsidP="00F0414D">
      <w:pPr>
        <w:spacing w:line="276" w:lineRule="auto"/>
        <w:jc w:val="left"/>
        <w:rPr>
          <w:ins w:id="344" w:author="nupur" w:date="2014-06-14T10:08:00Z"/>
          <w:b/>
        </w:rPr>
      </w:pPr>
      <w:r w:rsidRPr="00691DD2">
        <w:rPr>
          <w:b/>
        </w:rPr>
        <w:t>System’s current date and time displayed in the menu panel, will be as per the time zone</w:t>
      </w:r>
      <w:r w:rsidR="00AE7584" w:rsidRPr="00691DD2">
        <w:rPr>
          <w:b/>
        </w:rPr>
        <w:t xml:space="preserve"> </w:t>
      </w:r>
      <w:r w:rsidRPr="00691DD2">
        <w:rPr>
          <w:b/>
        </w:rPr>
        <w:t>selected by you during registration to portal</w:t>
      </w:r>
    </w:p>
    <w:p w:rsidR="00EF72FA" w:rsidRPr="00691DD2" w:rsidRDefault="00EF72FA" w:rsidP="00F0414D">
      <w:pPr>
        <w:spacing w:line="276" w:lineRule="auto"/>
        <w:jc w:val="left"/>
        <w:rPr>
          <w:b/>
        </w:rPr>
      </w:pPr>
    </w:p>
    <w:p w:rsidR="00000000" w:rsidRDefault="00131EE4">
      <w:pPr>
        <w:pStyle w:val="Heading1"/>
      </w:pPr>
      <w:bookmarkStart w:id="345" w:name="_Toc384670635"/>
      <w:bookmarkStart w:id="346" w:name="_Toc384681825"/>
      <w:bookmarkStart w:id="347" w:name="_Toc388085185"/>
      <w:bookmarkStart w:id="348" w:name="_Toc390511943"/>
      <w:r>
        <w:t>Profile</w:t>
      </w:r>
      <w:bookmarkEnd w:id="345"/>
      <w:bookmarkEnd w:id="346"/>
      <w:bookmarkEnd w:id="347"/>
      <w:bookmarkEnd w:id="348"/>
    </w:p>
    <w:p w:rsidR="00131EE4" w:rsidRPr="00CA5654" w:rsidRDefault="00131EE4" w:rsidP="00131EE4">
      <w:pPr>
        <w:pStyle w:val="Heading2"/>
      </w:pPr>
      <w:bookmarkStart w:id="349" w:name="_Toc388085186"/>
      <w:bookmarkStart w:id="350" w:name="_Toc390511944"/>
      <w:r>
        <w:t>Edit profile</w:t>
      </w:r>
      <w:bookmarkEnd w:id="349"/>
      <w:bookmarkEnd w:id="350"/>
    </w:p>
    <w:p w:rsidR="00131EE4" w:rsidRDefault="00DF28FA" w:rsidP="00131EE4">
      <w:del w:id="351" w:author="nupur" w:date="2014-06-13T17:12:00Z">
        <w:r w:rsidDel="00B575C5">
          <w:rPr>
            <w:noProof/>
          </w:rPr>
          <w:delText>Officer</w:delText>
        </w:r>
      </w:del>
      <w:ins w:id="352" w:author="nupur" w:date="2014-06-13T17:12:00Z">
        <w:r w:rsidR="00B575C5">
          <w:rPr>
            <w:noProof/>
          </w:rPr>
          <w:t>Admin</w:t>
        </w:r>
      </w:ins>
      <w:ins w:id="353" w:author="nupur" w:date="2014-06-13T17:13:00Z">
        <w:r w:rsidR="00B575C5">
          <w:rPr>
            <w:noProof/>
          </w:rPr>
          <w:t>istrataor</w:t>
        </w:r>
      </w:ins>
      <w:r w:rsidR="00131EE4">
        <w:rPr>
          <w:noProof/>
        </w:rPr>
        <w:t xml:space="preserve"> can edit </w:t>
      </w:r>
      <w:r>
        <w:rPr>
          <w:noProof/>
        </w:rPr>
        <w:t>thei</w:t>
      </w:r>
      <w:r w:rsidR="00131EE4">
        <w:rPr>
          <w:noProof/>
        </w:rPr>
        <w:t>r profile by following the below mentioned steps.</w:t>
      </w:r>
    </w:p>
    <w:p w:rsidR="00626187" w:rsidRDefault="009D52C8" w:rsidP="00626187">
      <w:pPr>
        <w:keepNext/>
      </w:pPr>
      <w:r>
        <w:rPr>
          <w:noProof/>
        </w:rPr>
        <w:pict>
          <v:shape id="_x0000_s1240" type="#_x0000_t120" style="position:absolute;left:0;text-align:left;margin-left:375.3pt;margin-top:49.2pt;width:23.65pt;height:27.65pt;z-index:251910144" fillcolor="#e36c0a [2409]" strokecolor="#f2f2f2 [3041]" strokeweight="1.5pt">
            <v:shadow on="t" type="perspective" color="#622423 [1605]" opacity=".5" offset="1pt" offset2="-1pt"/>
            <v:textbox style="mso-next-textbox:#_x0000_s1240">
              <w:txbxContent>
                <w:p w:rsidR="008C3EB7" w:rsidRPr="009E4666" w:rsidRDefault="008C3EB7" w:rsidP="00131EE4">
                  <w:pPr>
                    <w:jc w:val="center"/>
                    <w:rPr>
                      <w:b/>
                      <w:color w:val="000000" w:themeColor="text1"/>
                    </w:rPr>
                  </w:pPr>
                  <w:r>
                    <w:rPr>
                      <w:b/>
                      <w:color w:val="000000" w:themeColor="text1"/>
                    </w:rPr>
                    <w:t>2</w:t>
                  </w:r>
                </w:p>
              </w:txbxContent>
            </v:textbox>
          </v:shape>
        </w:pict>
      </w:r>
      <w:r>
        <w:rPr>
          <w:noProof/>
        </w:rPr>
        <w:pict>
          <v:shape id="_x0000_s1237" type="#_x0000_t120" style="position:absolute;left:0;text-align:left;margin-left:465.4pt;margin-top:27.65pt;width:23.65pt;height:27.65pt;z-index:251907072" fillcolor="#e36c0a [2409]" strokecolor="#f2f2f2 [3041]" strokeweight="1.5pt">
            <v:shadow on="t" type="perspective" color="#622423 [1605]" opacity=".5" offset="1pt" offset2="-1pt"/>
            <v:textbox style="mso-next-textbox:#_x0000_s1237">
              <w:txbxContent>
                <w:p w:rsidR="008C3EB7" w:rsidRPr="009E4666" w:rsidRDefault="008C3EB7" w:rsidP="00131EE4">
                  <w:pPr>
                    <w:jc w:val="center"/>
                    <w:rPr>
                      <w:b/>
                      <w:color w:val="000000" w:themeColor="text1"/>
                    </w:rPr>
                  </w:pPr>
                  <w:r>
                    <w:rPr>
                      <w:b/>
                      <w:color w:val="000000" w:themeColor="text1"/>
                    </w:rPr>
                    <w:t>1</w:t>
                  </w:r>
                </w:p>
              </w:txbxContent>
            </v:textbox>
          </v:shape>
        </w:pict>
      </w:r>
      <w:r w:rsidR="0019445C">
        <w:rPr>
          <w:noProof/>
        </w:rPr>
        <w:drawing>
          <wp:inline distT="0" distB="0" distL="0" distR="0">
            <wp:extent cx="5943600" cy="1666073"/>
            <wp:effectExtent l="19050" t="0" r="0" b="0"/>
            <wp:docPr id="231" name="Picture 20" descr="C:\Users\nupur\Desktop\monthly tasks\user manual dial(bidder)\auction-officer\edit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pur\Desktop\monthly tasks\user manual dial(bidder)\auction-officer\edit profile1.png"/>
                    <pic:cNvPicPr>
                      <a:picLocks noChangeAspect="1" noChangeArrowheads="1"/>
                    </pic:cNvPicPr>
                  </pic:nvPicPr>
                  <pic:blipFill>
                    <a:blip r:embed="rId32"/>
                    <a:srcRect/>
                    <a:stretch>
                      <a:fillRect/>
                    </a:stretch>
                  </pic:blipFill>
                  <pic:spPr bwMode="auto">
                    <a:xfrm>
                      <a:off x="0" y="0"/>
                      <a:ext cx="5943600" cy="1666073"/>
                    </a:xfrm>
                    <a:prstGeom prst="rect">
                      <a:avLst/>
                    </a:prstGeom>
                    <a:noFill/>
                    <a:ln w="9525">
                      <a:noFill/>
                      <a:miter lim="800000"/>
                      <a:headEnd/>
                      <a:tailEnd/>
                    </a:ln>
                  </pic:spPr>
                </pic:pic>
              </a:graphicData>
            </a:graphic>
          </wp:inline>
        </w:drawing>
      </w:r>
    </w:p>
    <w:p w:rsidR="009C10F8" w:rsidDel="00EF72FA" w:rsidRDefault="00626187" w:rsidP="00626187">
      <w:pPr>
        <w:pStyle w:val="Caption"/>
        <w:rPr>
          <w:del w:id="354" w:author="nupur" w:date="2014-06-14T10:08:00Z"/>
        </w:rPr>
      </w:pPr>
      <w:del w:id="355" w:author="nupur" w:date="2014-06-14T10:08: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Del="00EF72FA">
          <w:rPr>
            <w:noProof/>
          </w:rPr>
          <w:delText>17</w:delText>
        </w:r>
        <w:r w:rsidR="009D52C8" w:rsidDel="00EF72FA">
          <w:rPr>
            <w:b w:val="0"/>
            <w:bCs w:val="0"/>
          </w:rPr>
          <w:fldChar w:fldCharType="end"/>
        </w:r>
      </w:del>
    </w:p>
    <w:p w:rsidR="00626187" w:rsidRDefault="009D52C8" w:rsidP="00626187">
      <w:pPr>
        <w:pStyle w:val="Caption"/>
        <w:keepNext/>
      </w:pPr>
      <w:r>
        <w:rPr>
          <w:noProof/>
        </w:rPr>
        <w:pict>
          <v:shape id="_x0000_s1249" type="#_x0000_t120" style="position:absolute;left:0;text-align:left;margin-left:255.65pt;margin-top:136.85pt;width:23.65pt;height:27.65pt;z-index:251918336" fillcolor="#e36c0a [2409]" strokecolor="#f2f2f2 [3041]" strokeweight="1.5pt">
            <v:shadow on="t" type="perspective" color="#622423 [1605]" opacity=".5" offset="1pt" offset2="-1pt"/>
            <v:textbox style="mso-next-textbox:#_x0000_s1249">
              <w:txbxContent>
                <w:p w:rsidR="008C3EB7" w:rsidRPr="009E4666" w:rsidRDefault="008C3EB7" w:rsidP="004220EB">
                  <w:pPr>
                    <w:jc w:val="center"/>
                    <w:rPr>
                      <w:b/>
                      <w:color w:val="000000" w:themeColor="text1"/>
                    </w:rPr>
                  </w:pPr>
                  <w:r>
                    <w:rPr>
                      <w:b/>
                      <w:color w:val="000000" w:themeColor="text1"/>
                    </w:rPr>
                    <w:t>4</w:t>
                  </w:r>
                </w:p>
              </w:txbxContent>
            </v:textbox>
          </v:shape>
        </w:pict>
      </w:r>
      <w:r w:rsidR="004220EB">
        <w:rPr>
          <w:noProof/>
        </w:rPr>
        <w:drawing>
          <wp:inline distT="0" distB="0" distL="0" distR="0">
            <wp:extent cx="5943600" cy="2113701"/>
            <wp:effectExtent l="19050" t="0" r="0" b="0"/>
            <wp:docPr id="138" name="Picture 19" descr="C:\Users\nupur\Desktop\monthly tasks\user manual dial(bidder)\auction-officer\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pur\Desktop\monthly tasks\user manual dial(bidder)\auction-officer\edit profile.png"/>
                    <pic:cNvPicPr>
                      <a:picLocks noChangeAspect="1" noChangeArrowheads="1"/>
                    </pic:cNvPicPr>
                  </pic:nvPicPr>
                  <pic:blipFill>
                    <a:blip r:embed="rId33"/>
                    <a:srcRect/>
                    <a:stretch>
                      <a:fillRect/>
                    </a:stretch>
                  </pic:blipFill>
                  <pic:spPr bwMode="auto">
                    <a:xfrm>
                      <a:off x="0" y="0"/>
                      <a:ext cx="5943600" cy="2113701"/>
                    </a:xfrm>
                    <a:prstGeom prst="rect">
                      <a:avLst/>
                    </a:prstGeom>
                    <a:noFill/>
                    <a:ln w="9525">
                      <a:noFill/>
                      <a:miter lim="800000"/>
                      <a:headEnd/>
                      <a:tailEnd/>
                    </a:ln>
                  </pic:spPr>
                </pic:pic>
              </a:graphicData>
            </a:graphic>
          </wp:inline>
        </w:drawing>
      </w:r>
    </w:p>
    <w:p w:rsidR="00131EE4" w:rsidRPr="00A11892" w:rsidDel="00EF72FA" w:rsidRDefault="00626187" w:rsidP="00626187">
      <w:pPr>
        <w:pStyle w:val="Caption"/>
        <w:rPr>
          <w:del w:id="356" w:author="nupur" w:date="2014-06-14T10:08:00Z"/>
        </w:rPr>
      </w:pPr>
      <w:del w:id="357" w:author="nupur" w:date="2014-06-14T10:08:00Z">
        <w:r w:rsidDel="00EF72FA">
          <w:delText xml:space="preserve">Figure </w:delText>
        </w:r>
        <w:r w:rsidR="009D52C8" w:rsidDel="00EF72FA">
          <w:rPr>
            <w:b w:val="0"/>
            <w:bCs w:val="0"/>
          </w:rPr>
          <w:fldChar w:fldCharType="begin"/>
        </w:r>
        <w:r w:rsidR="00A53082" w:rsidDel="00EF72FA">
          <w:delInstrText xml:space="preserve"> SEQ Figure \* ARABIC </w:delInstrText>
        </w:r>
        <w:r w:rsidR="009D52C8" w:rsidDel="00EF72FA">
          <w:rPr>
            <w:b w:val="0"/>
            <w:bCs w:val="0"/>
          </w:rPr>
          <w:fldChar w:fldCharType="separate"/>
        </w:r>
        <w:r w:rsidDel="00EF72FA">
          <w:rPr>
            <w:noProof/>
          </w:rPr>
          <w:delText>18</w:delText>
        </w:r>
        <w:r w:rsidR="009D52C8" w:rsidDel="00EF72FA">
          <w:rPr>
            <w:b w:val="0"/>
            <w:bCs w:val="0"/>
          </w:rPr>
          <w:fldChar w:fldCharType="end"/>
        </w:r>
      </w:del>
    </w:p>
    <w:p w:rsidR="00131EE4" w:rsidRDefault="00131EE4" w:rsidP="004220EB">
      <w:pPr>
        <w:keepNext/>
        <w:rPr>
          <w:b/>
        </w:rPr>
      </w:pPr>
      <w:r w:rsidRPr="008170FE">
        <w:rPr>
          <w:b/>
        </w:rPr>
        <w:t xml:space="preserve">Steps </w:t>
      </w:r>
      <w:r>
        <w:rPr>
          <w:b/>
        </w:rPr>
        <w:t>to edit profile:</w:t>
      </w:r>
    </w:p>
    <w:p w:rsidR="00131EE4" w:rsidRDefault="00131EE4" w:rsidP="001B016D">
      <w:pPr>
        <w:pStyle w:val="ListParagraph"/>
        <w:numPr>
          <w:ilvl w:val="0"/>
          <w:numId w:val="6"/>
        </w:numPr>
      </w:pPr>
      <w:r>
        <w:t>Click on ‘Settings’ menu</w:t>
      </w:r>
    </w:p>
    <w:p w:rsidR="00131EE4" w:rsidRPr="001706DF" w:rsidRDefault="00131EE4" w:rsidP="001B016D">
      <w:pPr>
        <w:pStyle w:val="ListParagraph"/>
        <w:numPr>
          <w:ilvl w:val="0"/>
          <w:numId w:val="6"/>
        </w:numPr>
      </w:pPr>
      <w:r w:rsidRPr="001706DF">
        <w:t xml:space="preserve">Click on </w:t>
      </w:r>
      <w:r>
        <w:t>‘E</w:t>
      </w:r>
      <w:r w:rsidRPr="001D7418">
        <w:t>dit profile’</w:t>
      </w:r>
      <w:r>
        <w:t xml:space="preserve"> sub menu</w:t>
      </w:r>
    </w:p>
    <w:p w:rsidR="002B35FF" w:rsidRDefault="00131EE4" w:rsidP="001B016D">
      <w:pPr>
        <w:pStyle w:val="ListParagraph"/>
        <w:numPr>
          <w:ilvl w:val="0"/>
          <w:numId w:val="6"/>
        </w:numPr>
      </w:pPr>
      <w:r>
        <w:t xml:space="preserve">Edit detail </w:t>
      </w:r>
      <w:r w:rsidR="002B35FF">
        <w:t>as per your requirement</w:t>
      </w:r>
    </w:p>
    <w:p w:rsidR="00131EE4" w:rsidRPr="001706DF" w:rsidRDefault="002B35FF" w:rsidP="001B016D">
      <w:pPr>
        <w:pStyle w:val="ListParagraph"/>
        <w:numPr>
          <w:ilvl w:val="0"/>
          <w:numId w:val="6"/>
        </w:numPr>
      </w:pPr>
      <w:r>
        <w:t>C</w:t>
      </w:r>
      <w:r w:rsidR="00131EE4" w:rsidRPr="001706DF">
        <w:t xml:space="preserve">lick on </w:t>
      </w:r>
      <w:r w:rsidR="00131EE4">
        <w:rPr>
          <w:b/>
        </w:rPr>
        <w:t>‘</w:t>
      </w:r>
      <w:r w:rsidR="00131EE4" w:rsidRPr="001D7418">
        <w:t>Update</w:t>
      </w:r>
      <w:r w:rsidR="00131EE4">
        <w:rPr>
          <w:b/>
        </w:rPr>
        <w:t xml:space="preserve">’ </w:t>
      </w:r>
      <w:r w:rsidR="00131EE4" w:rsidRPr="001D7418">
        <w:t>button</w:t>
      </w:r>
      <w:r w:rsidR="00131EE4" w:rsidRPr="001706DF">
        <w:t xml:space="preserve"> </w:t>
      </w:r>
    </w:p>
    <w:p w:rsidR="00131EE4" w:rsidRDefault="00131EE4" w:rsidP="00131EE4">
      <w:pPr>
        <w:spacing w:line="276" w:lineRule="auto"/>
        <w:jc w:val="left"/>
        <w:rPr>
          <w:rFonts w:ascii="Calibri Light" w:eastAsiaTheme="majorEastAsia" w:hAnsi="Calibri Light" w:cstheme="majorBidi"/>
          <w:bCs/>
          <w:color w:val="4F81BD" w:themeColor="accent1"/>
          <w:sz w:val="36"/>
          <w:szCs w:val="26"/>
        </w:rPr>
      </w:pPr>
      <w:del w:id="358" w:author="nupur" w:date="2014-06-14T10:08:00Z">
        <w:r w:rsidDel="002805BC">
          <w:lastRenderedPageBreak/>
          <w:br w:type="page"/>
        </w:r>
      </w:del>
    </w:p>
    <w:p w:rsidR="00131EE4" w:rsidRDefault="00131EE4" w:rsidP="00131EE4">
      <w:pPr>
        <w:pStyle w:val="Heading2"/>
      </w:pPr>
      <w:bookmarkStart w:id="359" w:name="_Toc384681826"/>
      <w:bookmarkStart w:id="360" w:name="_Toc388085187"/>
      <w:bookmarkStart w:id="361" w:name="_Toc390511945"/>
      <w:bookmarkStart w:id="362" w:name="_Toc384670636"/>
      <w:r>
        <w:t>View profile</w:t>
      </w:r>
      <w:bookmarkEnd w:id="359"/>
      <w:bookmarkEnd w:id="360"/>
      <w:bookmarkEnd w:id="361"/>
    </w:p>
    <w:p w:rsidR="00131EE4" w:rsidRDefault="00131EE4" w:rsidP="00131EE4">
      <w:del w:id="363" w:author="nupur" w:date="2014-06-13T17:13:00Z">
        <w:r w:rsidDel="00B575C5">
          <w:delText>You</w:delText>
        </w:r>
      </w:del>
      <w:ins w:id="364" w:author="nupur" w:date="2014-06-13T17:13:00Z">
        <w:r w:rsidR="00B575C5">
          <w:t>Administrator</w:t>
        </w:r>
      </w:ins>
      <w:r>
        <w:t xml:space="preserve"> can view </w:t>
      </w:r>
      <w:del w:id="365" w:author="nupur" w:date="2014-06-13T17:13:00Z">
        <w:r w:rsidDel="00B575C5">
          <w:delText>your</w:delText>
        </w:r>
      </w:del>
      <w:ins w:id="366" w:author="nupur" w:date="2014-06-13T17:14:00Z">
        <w:r w:rsidR="00B575C5">
          <w:t>his</w:t>
        </w:r>
      </w:ins>
      <w:r>
        <w:t xml:space="preserve"> profile by performing below mentioned steps.</w:t>
      </w:r>
    </w:p>
    <w:p w:rsidR="00626187" w:rsidRDefault="009D52C8" w:rsidP="00626187">
      <w:pPr>
        <w:keepNext/>
      </w:pPr>
      <w:r>
        <w:rPr>
          <w:noProof/>
        </w:rPr>
        <w:pict>
          <v:shape id="_x0000_s1242" type="#_x0000_t120" style="position:absolute;left:0;text-align:left;margin-left:377.4pt;margin-top:51.2pt;width:23.65pt;height:27.65pt;z-index:251912192" fillcolor="#e36c0a [2409]" strokecolor="#f2f2f2 [3041]" strokeweight="1.5pt">
            <v:shadow on="t" type="perspective" color="#622423 [1605]" opacity=".5" offset="1pt" offset2="-1pt"/>
            <v:textbox style="mso-next-textbox:#_x0000_s1242">
              <w:txbxContent>
                <w:p w:rsidR="008C3EB7" w:rsidRPr="009E4666" w:rsidRDefault="008C3EB7" w:rsidP="00131EE4">
                  <w:pPr>
                    <w:jc w:val="center"/>
                    <w:rPr>
                      <w:b/>
                      <w:color w:val="000000" w:themeColor="text1"/>
                    </w:rPr>
                  </w:pPr>
                  <w:r>
                    <w:rPr>
                      <w:b/>
                      <w:color w:val="000000" w:themeColor="text1"/>
                    </w:rPr>
                    <w:t>2</w:t>
                  </w:r>
                </w:p>
              </w:txbxContent>
            </v:textbox>
          </v:shape>
        </w:pict>
      </w:r>
      <w:r>
        <w:rPr>
          <w:noProof/>
        </w:rPr>
        <w:pict>
          <v:shape id="_x0000_s1241" type="#_x0000_t120" style="position:absolute;left:0;text-align:left;margin-left:463.8pt;margin-top:28.3pt;width:23.65pt;height:27.65pt;z-index:251911168" fillcolor="#e36c0a [2409]" strokecolor="#f2f2f2 [3041]" strokeweight="1.5pt">
            <v:shadow on="t" type="perspective" color="#622423 [1605]" opacity=".5" offset="1pt" offset2="-1pt"/>
            <v:textbox style="mso-next-textbox:#_x0000_s1241">
              <w:txbxContent>
                <w:p w:rsidR="008C3EB7" w:rsidRPr="009E4666" w:rsidRDefault="008C3EB7" w:rsidP="00131EE4">
                  <w:pPr>
                    <w:jc w:val="center"/>
                    <w:rPr>
                      <w:b/>
                      <w:color w:val="000000" w:themeColor="text1"/>
                    </w:rPr>
                  </w:pPr>
                  <w:r>
                    <w:rPr>
                      <w:b/>
                      <w:color w:val="000000" w:themeColor="text1"/>
                    </w:rPr>
                    <w:t>1</w:t>
                  </w:r>
                </w:p>
              </w:txbxContent>
            </v:textbox>
          </v:shape>
        </w:pict>
      </w:r>
      <w:r w:rsidR="00AD57B6">
        <w:rPr>
          <w:noProof/>
        </w:rPr>
        <w:drawing>
          <wp:inline distT="0" distB="0" distL="0" distR="0">
            <wp:extent cx="5943600" cy="1773078"/>
            <wp:effectExtent l="19050" t="0" r="0" b="0"/>
            <wp:docPr id="232" name="Picture 21" descr="C:\Users\nupur\Desktop\monthly tasks\user manual dial(bidder)\auction-officer\view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pur\Desktop\monthly tasks\user manual dial(bidder)\auction-officer\view profile1.png"/>
                    <pic:cNvPicPr>
                      <a:picLocks noChangeAspect="1" noChangeArrowheads="1"/>
                    </pic:cNvPicPr>
                  </pic:nvPicPr>
                  <pic:blipFill>
                    <a:blip r:embed="rId34"/>
                    <a:srcRect/>
                    <a:stretch>
                      <a:fillRect/>
                    </a:stretch>
                  </pic:blipFill>
                  <pic:spPr bwMode="auto">
                    <a:xfrm>
                      <a:off x="0" y="0"/>
                      <a:ext cx="5943600" cy="1773078"/>
                    </a:xfrm>
                    <a:prstGeom prst="rect">
                      <a:avLst/>
                    </a:prstGeom>
                    <a:noFill/>
                    <a:ln w="9525">
                      <a:noFill/>
                      <a:miter lim="800000"/>
                      <a:headEnd/>
                      <a:tailEnd/>
                    </a:ln>
                  </pic:spPr>
                </pic:pic>
              </a:graphicData>
            </a:graphic>
          </wp:inline>
        </w:drawing>
      </w:r>
    </w:p>
    <w:p w:rsidR="00113D8F" w:rsidRDefault="00626187" w:rsidP="00626187">
      <w:pPr>
        <w:pStyle w:val="Caption"/>
      </w:pPr>
      <w:r>
        <w:t xml:space="preserve">Figure </w:t>
      </w:r>
      <w:fldSimple w:instr=" SEQ Figure \* ARABIC ">
        <w:r>
          <w:rPr>
            <w:noProof/>
          </w:rPr>
          <w:t>19</w:t>
        </w:r>
      </w:fldSimple>
    </w:p>
    <w:p w:rsidR="00626187" w:rsidRDefault="00AD57B6" w:rsidP="00626187">
      <w:pPr>
        <w:keepNext/>
      </w:pPr>
      <w:r>
        <w:rPr>
          <w:noProof/>
        </w:rPr>
        <w:drawing>
          <wp:inline distT="0" distB="0" distL="0" distR="0">
            <wp:extent cx="5943600" cy="2200252"/>
            <wp:effectExtent l="19050" t="0" r="0" b="0"/>
            <wp:docPr id="233" name="Picture 22" descr="C:\Users\nupur\Desktop\monthly tasks\user manual dial(bidder)\auction-officer\view use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pur\Desktop\monthly tasks\user manual dial(bidder)\auction-officer\view user profile.png"/>
                    <pic:cNvPicPr>
                      <a:picLocks noChangeAspect="1" noChangeArrowheads="1"/>
                    </pic:cNvPicPr>
                  </pic:nvPicPr>
                  <pic:blipFill>
                    <a:blip r:embed="rId35"/>
                    <a:srcRect/>
                    <a:stretch>
                      <a:fillRect/>
                    </a:stretch>
                  </pic:blipFill>
                  <pic:spPr bwMode="auto">
                    <a:xfrm>
                      <a:off x="0" y="0"/>
                      <a:ext cx="5943600" cy="2200252"/>
                    </a:xfrm>
                    <a:prstGeom prst="rect">
                      <a:avLst/>
                    </a:prstGeom>
                    <a:noFill/>
                    <a:ln w="9525">
                      <a:noFill/>
                      <a:miter lim="800000"/>
                      <a:headEnd/>
                      <a:tailEnd/>
                    </a:ln>
                  </pic:spPr>
                </pic:pic>
              </a:graphicData>
            </a:graphic>
          </wp:inline>
        </w:drawing>
      </w:r>
    </w:p>
    <w:p w:rsidR="00113D8F" w:rsidDel="002805BC" w:rsidRDefault="00626187" w:rsidP="00626187">
      <w:pPr>
        <w:pStyle w:val="Caption"/>
        <w:rPr>
          <w:del w:id="367" w:author="nupur" w:date="2014-06-14T10:09:00Z"/>
        </w:rPr>
      </w:pPr>
      <w:del w:id="368" w:author="nupur" w:date="2014-06-14T10:09:00Z">
        <w:r w:rsidDel="002805BC">
          <w:delText xml:space="preserve">Figure </w:delText>
        </w:r>
        <w:r w:rsidR="009D52C8" w:rsidDel="002805BC">
          <w:rPr>
            <w:b w:val="0"/>
            <w:bCs w:val="0"/>
          </w:rPr>
          <w:fldChar w:fldCharType="begin"/>
        </w:r>
        <w:r w:rsidR="00A53082" w:rsidDel="002805BC">
          <w:delInstrText xml:space="preserve"> SEQ Figure \* ARABIC </w:delInstrText>
        </w:r>
        <w:r w:rsidR="009D52C8" w:rsidDel="002805BC">
          <w:rPr>
            <w:b w:val="0"/>
            <w:bCs w:val="0"/>
          </w:rPr>
          <w:fldChar w:fldCharType="separate"/>
        </w:r>
        <w:r w:rsidDel="002805BC">
          <w:rPr>
            <w:noProof/>
          </w:rPr>
          <w:delText>20</w:delText>
        </w:r>
        <w:r w:rsidR="009D52C8" w:rsidDel="002805BC">
          <w:rPr>
            <w:b w:val="0"/>
            <w:bCs w:val="0"/>
          </w:rPr>
          <w:fldChar w:fldCharType="end"/>
        </w:r>
      </w:del>
    </w:p>
    <w:p w:rsidR="00131EE4" w:rsidRDefault="00131EE4" w:rsidP="00131EE4">
      <w:pPr>
        <w:rPr>
          <w:b/>
        </w:rPr>
      </w:pPr>
      <w:r w:rsidRPr="001D7418">
        <w:rPr>
          <w:b/>
        </w:rPr>
        <w:t>Steps to view profile:</w:t>
      </w:r>
    </w:p>
    <w:p w:rsidR="00131EE4" w:rsidRDefault="00131EE4" w:rsidP="001B016D">
      <w:pPr>
        <w:pStyle w:val="ListParagraph"/>
        <w:numPr>
          <w:ilvl w:val="0"/>
          <w:numId w:val="9"/>
        </w:numPr>
      </w:pPr>
      <w:r>
        <w:t>Click on ‘Settings’ menu</w:t>
      </w:r>
    </w:p>
    <w:p w:rsidR="00131EE4" w:rsidRPr="001706DF" w:rsidRDefault="00131EE4" w:rsidP="001B016D">
      <w:pPr>
        <w:pStyle w:val="ListParagraph"/>
        <w:numPr>
          <w:ilvl w:val="0"/>
          <w:numId w:val="9"/>
        </w:numPr>
      </w:pPr>
      <w:r w:rsidRPr="001706DF">
        <w:t xml:space="preserve">Click on </w:t>
      </w:r>
      <w:r>
        <w:t>‘E</w:t>
      </w:r>
      <w:r w:rsidRPr="001D7418">
        <w:t>dit profile’</w:t>
      </w:r>
      <w:r>
        <w:t xml:space="preserve"> sub menu</w:t>
      </w:r>
    </w:p>
    <w:p w:rsidR="002805BC" w:rsidRDefault="002805BC">
      <w:pPr>
        <w:spacing w:line="276" w:lineRule="auto"/>
        <w:jc w:val="left"/>
        <w:rPr>
          <w:ins w:id="369" w:author="nupur" w:date="2014-06-14T10:10:00Z"/>
          <w:rFonts w:eastAsiaTheme="majorEastAsia" w:cstheme="majorBidi"/>
          <w:bCs/>
          <w:color w:val="4F81BD" w:themeColor="accent1"/>
          <w:sz w:val="36"/>
          <w:szCs w:val="26"/>
        </w:rPr>
      </w:pPr>
      <w:bookmarkStart w:id="370" w:name="_Toc384681827"/>
      <w:bookmarkStart w:id="371" w:name="_Toc388085188"/>
      <w:ins w:id="372" w:author="nupur" w:date="2014-06-14T10:10:00Z">
        <w:r>
          <w:br w:type="page"/>
        </w:r>
      </w:ins>
    </w:p>
    <w:p w:rsidR="00131EE4" w:rsidRDefault="00131EE4" w:rsidP="00131EE4">
      <w:pPr>
        <w:pStyle w:val="Heading2"/>
      </w:pPr>
      <w:bookmarkStart w:id="373" w:name="_Toc390511946"/>
      <w:r>
        <w:lastRenderedPageBreak/>
        <w:t>Change password</w:t>
      </w:r>
      <w:bookmarkEnd w:id="362"/>
      <w:bookmarkEnd w:id="370"/>
      <w:bookmarkEnd w:id="371"/>
      <w:bookmarkEnd w:id="373"/>
    </w:p>
    <w:p w:rsidR="00131EE4" w:rsidRDefault="00131EE4" w:rsidP="00131EE4">
      <w:del w:id="374" w:author="nupur" w:date="2014-06-13T17:14:00Z">
        <w:r w:rsidDel="005F0B9B">
          <w:delText>You</w:delText>
        </w:r>
      </w:del>
      <w:ins w:id="375" w:author="nupur" w:date="2014-06-13T17:14:00Z">
        <w:r w:rsidR="005F0B9B">
          <w:t xml:space="preserve">Administrator </w:t>
        </w:r>
      </w:ins>
      <w:del w:id="376" w:author="nupur" w:date="2014-06-13T17:14:00Z">
        <w:r w:rsidDel="005F0B9B">
          <w:delText xml:space="preserve"> </w:delText>
        </w:r>
      </w:del>
      <w:r>
        <w:t xml:space="preserve">can change </w:t>
      </w:r>
      <w:ins w:id="377" w:author="nupur" w:date="2014-06-13T17:14:00Z">
        <w:r w:rsidR="005F0B9B">
          <w:t xml:space="preserve">his </w:t>
        </w:r>
      </w:ins>
      <w:r>
        <w:t>password using this functionality.</w:t>
      </w:r>
    </w:p>
    <w:p w:rsidR="00626187" w:rsidRDefault="009D52C8" w:rsidP="00626187">
      <w:pPr>
        <w:keepNext/>
      </w:pPr>
      <w:r>
        <w:rPr>
          <w:noProof/>
        </w:rPr>
        <w:pict>
          <v:shape id="_x0000_s1244" type="#_x0000_t120" style="position:absolute;left:0;text-align:left;margin-left:459.95pt;margin-top:73pt;width:23.65pt;height:27.65pt;z-index:251914240" fillcolor="#e36c0a [2409]" strokecolor="#f2f2f2 [3041]" strokeweight="1.5pt">
            <v:shadow on="t" type="perspective" color="#622423 [1605]" opacity=".5" offset="1pt" offset2="-1pt"/>
            <v:textbox style="mso-next-textbox:#_x0000_s1244">
              <w:txbxContent>
                <w:p w:rsidR="008C3EB7" w:rsidRPr="009E4666" w:rsidRDefault="008C3EB7" w:rsidP="00131EE4">
                  <w:pPr>
                    <w:jc w:val="center"/>
                    <w:rPr>
                      <w:b/>
                      <w:color w:val="000000" w:themeColor="text1"/>
                    </w:rPr>
                  </w:pPr>
                  <w:r>
                    <w:rPr>
                      <w:b/>
                      <w:color w:val="000000" w:themeColor="text1"/>
                    </w:rPr>
                    <w:t>2</w:t>
                  </w:r>
                </w:p>
              </w:txbxContent>
            </v:textbox>
          </v:shape>
        </w:pict>
      </w:r>
      <w:r>
        <w:rPr>
          <w:noProof/>
        </w:rPr>
        <w:pict>
          <v:shape id="_x0000_s1239" type="#_x0000_t120" style="position:absolute;left:0;text-align:left;margin-left:464.05pt;margin-top:27.4pt;width:23.65pt;height:27.65pt;z-index:251909120" fillcolor="#e36c0a [2409]" strokecolor="#f2f2f2 [3041]" strokeweight="1.5pt">
            <v:shadow on="t" type="perspective" color="#622423 [1605]" opacity=".5" offset="1pt" offset2="-1pt"/>
            <v:textbox style="mso-next-textbox:#_x0000_s1239">
              <w:txbxContent>
                <w:p w:rsidR="008C3EB7" w:rsidRPr="009E4666" w:rsidRDefault="008C3EB7" w:rsidP="00131EE4">
                  <w:pPr>
                    <w:jc w:val="center"/>
                    <w:rPr>
                      <w:b/>
                      <w:color w:val="000000" w:themeColor="text1"/>
                    </w:rPr>
                  </w:pPr>
                  <w:r>
                    <w:rPr>
                      <w:b/>
                      <w:color w:val="000000" w:themeColor="text1"/>
                    </w:rPr>
                    <w:t>1</w:t>
                  </w:r>
                </w:p>
              </w:txbxContent>
            </v:textbox>
          </v:shape>
        </w:pict>
      </w:r>
      <w:r w:rsidR="00E8673E">
        <w:rPr>
          <w:noProof/>
        </w:rPr>
        <w:drawing>
          <wp:inline distT="0" distB="0" distL="0" distR="0">
            <wp:extent cx="5943600" cy="1858895"/>
            <wp:effectExtent l="19050" t="0" r="0" b="0"/>
            <wp:docPr id="234" name="Picture 23" descr="C:\Users\nupur\Desktop\monthly tasks\user manual dial(bidder)\auction-officer\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upur\Desktop\monthly tasks\user manual dial(bidder)\auction-officer\change password.png"/>
                    <pic:cNvPicPr>
                      <a:picLocks noChangeAspect="1" noChangeArrowheads="1"/>
                    </pic:cNvPicPr>
                  </pic:nvPicPr>
                  <pic:blipFill>
                    <a:blip r:embed="rId36"/>
                    <a:srcRect/>
                    <a:stretch>
                      <a:fillRect/>
                    </a:stretch>
                  </pic:blipFill>
                  <pic:spPr bwMode="auto">
                    <a:xfrm>
                      <a:off x="0" y="0"/>
                      <a:ext cx="5943600" cy="1858895"/>
                    </a:xfrm>
                    <a:prstGeom prst="rect">
                      <a:avLst/>
                    </a:prstGeom>
                    <a:noFill/>
                    <a:ln w="9525">
                      <a:noFill/>
                      <a:miter lim="800000"/>
                      <a:headEnd/>
                      <a:tailEnd/>
                    </a:ln>
                  </pic:spPr>
                </pic:pic>
              </a:graphicData>
            </a:graphic>
          </wp:inline>
        </w:drawing>
      </w:r>
    </w:p>
    <w:p w:rsidR="00113D8F" w:rsidDel="002805BC" w:rsidRDefault="00626187" w:rsidP="00626187">
      <w:pPr>
        <w:pStyle w:val="Caption"/>
        <w:rPr>
          <w:del w:id="378" w:author="nupur" w:date="2014-06-14T10:09:00Z"/>
        </w:rPr>
      </w:pPr>
      <w:del w:id="379" w:author="nupur" w:date="2014-06-14T10:09:00Z">
        <w:r w:rsidDel="002805BC">
          <w:delText xml:space="preserve">Figure </w:delText>
        </w:r>
        <w:r w:rsidR="009D52C8" w:rsidDel="002805BC">
          <w:rPr>
            <w:b w:val="0"/>
            <w:bCs w:val="0"/>
          </w:rPr>
          <w:fldChar w:fldCharType="begin"/>
        </w:r>
        <w:r w:rsidR="00A53082" w:rsidDel="002805BC">
          <w:delInstrText xml:space="preserve"> SEQ Figure \* ARABIC </w:delInstrText>
        </w:r>
        <w:r w:rsidR="009D52C8" w:rsidDel="002805BC">
          <w:rPr>
            <w:b w:val="0"/>
            <w:bCs w:val="0"/>
          </w:rPr>
          <w:fldChar w:fldCharType="separate"/>
        </w:r>
        <w:r w:rsidDel="002805BC">
          <w:rPr>
            <w:noProof/>
          </w:rPr>
          <w:delText>21</w:delText>
        </w:r>
        <w:r w:rsidR="009D52C8" w:rsidDel="002805BC">
          <w:rPr>
            <w:b w:val="0"/>
            <w:bCs w:val="0"/>
          </w:rPr>
          <w:fldChar w:fldCharType="end"/>
        </w:r>
      </w:del>
    </w:p>
    <w:p w:rsidR="00626187" w:rsidRDefault="009D52C8" w:rsidP="00626187">
      <w:pPr>
        <w:keepNext/>
      </w:pPr>
      <w:r>
        <w:rPr>
          <w:noProof/>
        </w:rPr>
        <w:pict>
          <v:shape id="_x0000_s1250" type="#_x0000_t120" style="position:absolute;left:0;text-align:left;margin-left:183.4pt;margin-top:180.75pt;width:23.65pt;height:27.65pt;z-index:251919360" fillcolor="#e36c0a [2409]" strokecolor="#f2f2f2 [3041]" strokeweight="1.5pt">
            <v:shadow on="t" type="perspective" color="#622423 [1605]" opacity=".5" offset="1pt" offset2="-1pt"/>
            <v:textbox style="mso-next-textbox:#_x0000_s1250">
              <w:txbxContent>
                <w:p w:rsidR="008C3EB7" w:rsidRPr="009E4666" w:rsidRDefault="008C3EB7" w:rsidP="00E8673E">
                  <w:pPr>
                    <w:jc w:val="center"/>
                    <w:rPr>
                      <w:b/>
                      <w:color w:val="000000" w:themeColor="text1"/>
                    </w:rPr>
                  </w:pPr>
                  <w:r>
                    <w:rPr>
                      <w:b/>
                      <w:color w:val="000000" w:themeColor="text1"/>
                    </w:rPr>
                    <w:t>3</w:t>
                  </w:r>
                </w:p>
              </w:txbxContent>
            </v:textbox>
          </v:shape>
        </w:pict>
      </w:r>
      <w:r w:rsidR="00131EE4">
        <w:rPr>
          <w:noProof/>
        </w:rPr>
        <w:drawing>
          <wp:inline distT="0" distB="0" distL="0" distR="0">
            <wp:extent cx="5934075" cy="2600325"/>
            <wp:effectExtent l="19050" t="0" r="9525" b="0"/>
            <wp:docPr id="37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113D8F" w:rsidDel="002805BC" w:rsidRDefault="00626187" w:rsidP="00626187">
      <w:pPr>
        <w:pStyle w:val="Caption"/>
        <w:rPr>
          <w:del w:id="380" w:author="nupur" w:date="2014-06-14T10:09:00Z"/>
        </w:rPr>
      </w:pPr>
      <w:del w:id="381" w:author="nupur" w:date="2014-06-14T10:09:00Z">
        <w:r w:rsidDel="002805BC">
          <w:delText xml:space="preserve">Figure </w:delText>
        </w:r>
        <w:r w:rsidR="009D52C8" w:rsidDel="002805BC">
          <w:rPr>
            <w:b w:val="0"/>
            <w:bCs w:val="0"/>
          </w:rPr>
          <w:fldChar w:fldCharType="begin"/>
        </w:r>
        <w:r w:rsidR="00A53082" w:rsidDel="002805BC">
          <w:delInstrText xml:space="preserve"> SEQ Figure \* ARABIC </w:delInstrText>
        </w:r>
        <w:r w:rsidR="009D52C8" w:rsidDel="002805BC">
          <w:rPr>
            <w:b w:val="0"/>
            <w:bCs w:val="0"/>
          </w:rPr>
          <w:fldChar w:fldCharType="separate"/>
        </w:r>
        <w:r w:rsidDel="002805BC">
          <w:rPr>
            <w:noProof/>
          </w:rPr>
          <w:delText>22</w:delText>
        </w:r>
        <w:r w:rsidR="009D52C8" w:rsidDel="002805BC">
          <w:rPr>
            <w:b w:val="0"/>
            <w:bCs w:val="0"/>
          </w:rPr>
          <w:fldChar w:fldCharType="end"/>
        </w:r>
      </w:del>
    </w:p>
    <w:p w:rsidR="00131EE4" w:rsidRDefault="00131EE4" w:rsidP="00131EE4">
      <w:pPr>
        <w:rPr>
          <w:b/>
        </w:rPr>
      </w:pPr>
      <w:r w:rsidRPr="0053001B">
        <w:rPr>
          <w:b/>
        </w:rPr>
        <w:t>Steps to change password:</w:t>
      </w:r>
    </w:p>
    <w:p w:rsidR="00131EE4" w:rsidRPr="0053001B" w:rsidRDefault="00131EE4" w:rsidP="001B016D">
      <w:pPr>
        <w:pStyle w:val="ListParagraph"/>
        <w:numPr>
          <w:ilvl w:val="0"/>
          <w:numId w:val="7"/>
        </w:numPr>
      </w:pPr>
      <w:r w:rsidRPr="0053001B">
        <w:t xml:space="preserve">Click on </w:t>
      </w:r>
      <w:r>
        <w:rPr>
          <w:b/>
        </w:rPr>
        <w:t>‘</w:t>
      </w:r>
      <w:r w:rsidRPr="00E95FC3">
        <w:t>setting</w:t>
      </w:r>
      <w:r>
        <w:rPr>
          <w:b/>
        </w:rPr>
        <w:t>’</w:t>
      </w:r>
      <w:r>
        <w:t xml:space="preserve"> menu</w:t>
      </w:r>
    </w:p>
    <w:p w:rsidR="00131EE4" w:rsidRPr="0053001B" w:rsidRDefault="00131EE4" w:rsidP="001B016D">
      <w:pPr>
        <w:pStyle w:val="ListParagraph"/>
        <w:numPr>
          <w:ilvl w:val="0"/>
          <w:numId w:val="7"/>
        </w:numPr>
      </w:pPr>
      <w:r>
        <w:t>Click on ‘Change password’</w:t>
      </w:r>
    </w:p>
    <w:p w:rsidR="00131EE4" w:rsidRDefault="00131EE4" w:rsidP="00131EE4">
      <w:r>
        <w:t>Click ‘Update’ button</w:t>
      </w:r>
    </w:p>
    <w:p w:rsidR="002805BC" w:rsidRDefault="002805BC">
      <w:pPr>
        <w:spacing w:line="276" w:lineRule="auto"/>
        <w:jc w:val="left"/>
        <w:rPr>
          <w:ins w:id="382" w:author="nupur" w:date="2014-06-14T10:10:00Z"/>
          <w:rFonts w:eastAsiaTheme="majorEastAsia" w:cstheme="majorBidi"/>
          <w:b/>
          <w:bCs/>
          <w:color w:val="365F91" w:themeColor="accent1" w:themeShade="BF"/>
          <w:sz w:val="40"/>
          <w:szCs w:val="28"/>
        </w:rPr>
      </w:pPr>
      <w:bookmarkStart w:id="383" w:name="_Toc384670637"/>
      <w:bookmarkStart w:id="384" w:name="_Toc384681828"/>
      <w:bookmarkStart w:id="385" w:name="_Toc388085189"/>
      <w:ins w:id="386" w:author="nupur" w:date="2014-06-14T10:10:00Z">
        <w:r>
          <w:br w:type="page"/>
        </w:r>
      </w:ins>
    </w:p>
    <w:p w:rsidR="00D66F4E" w:rsidRDefault="00D66F4E" w:rsidP="00131EE4">
      <w:pPr>
        <w:pStyle w:val="Heading1"/>
      </w:pPr>
      <w:bookmarkStart w:id="387" w:name="_Toc390511947"/>
      <w:r>
        <w:lastRenderedPageBreak/>
        <w:t>Client</w:t>
      </w:r>
      <w:bookmarkEnd w:id="387"/>
    </w:p>
    <w:p w:rsidR="00BA5F1A" w:rsidRDefault="00EF728C" w:rsidP="00BA5F1A">
      <w:r>
        <w:t>Administrator</w:t>
      </w:r>
      <w:r w:rsidR="00D66F4E">
        <w:t xml:space="preserve"> can create</w:t>
      </w:r>
      <w:r w:rsidR="00BA5F1A">
        <w:t xml:space="preserve"> and manage</w:t>
      </w:r>
      <w:r w:rsidR="00D66F4E">
        <w:t xml:space="preserve"> sub domain</w:t>
      </w:r>
      <w:r w:rsidR="00BA5F1A">
        <w:t>s and its configurations</w:t>
      </w:r>
    </w:p>
    <w:p w:rsidR="00BA5F1A" w:rsidRDefault="00BA5F1A" w:rsidP="00BA5F1A">
      <w:pPr>
        <w:pStyle w:val="Heading2"/>
      </w:pPr>
      <w:bookmarkStart w:id="388" w:name="_Toc390511948"/>
      <w:r>
        <w:t>Create client</w:t>
      </w:r>
      <w:bookmarkEnd w:id="388"/>
    </w:p>
    <w:p w:rsidR="002805BC" w:rsidRDefault="00EF728C" w:rsidP="00BA5F1A">
      <w:pPr>
        <w:rPr>
          <w:ins w:id="389" w:author="nupur" w:date="2014-06-14T10:10:00Z"/>
        </w:rPr>
      </w:pPr>
      <w:r>
        <w:t>Administrator</w:t>
      </w:r>
      <w:r w:rsidR="00BA5F1A">
        <w:t xml:space="preserve"> can create sub domain by configuring basic details, Modules, Registration and advance configuration.</w:t>
      </w:r>
    </w:p>
    <w:p w:rsidR="002805BC" w:rsidRDefault="009D52C8" w:rsidP="00BA5F1A">
      <w:pPr>
        <w:rPr>
          <w:ins w:id="390" w:author="nupur" w:date="2014-06-14T10:10:00Z"/>
        </w:rPr>
      </w:pPr>
      <w:r>
        <w:rPr>
          <w:noProof/>
        </w:rPr>
        <w:pict>
          <v:shape id="_x0000_s1254" type="#_x0000_t120" style="position:absolute;left:0;text-align:left;margin-left:80.15pt;margin-top:3.05pt;width:23.65pt;height:27.55pt;z-index:251920384" fillcolor="#e36c0a [2409]" strokecolor="#f2f2f2 [3041]" strokeweight="1.5pt">
            <v:shadow on="t" type="perspective" color="#622423 [1605]" opacity=".5" offset="1pt" offset2="-1pt"/>
            <v:textbox style="mso-next-textbox:#_x0000_s1254">
              <w:txbxContent>
                <w:p w:rsidR="008C3EB7" w:rsidRPr="009E4666" w:rsidRDefault="008C3EB7" w:rsidP="00A07F37">
                  <w:pPr>
                    <w:jc w:val="center"/>
                    <w:rPr>
                      <w:b/>
                      <w:color w:val="000000" w:themeColor="text1"/>
                    </w:rPr>
                  </w:pPr>
                  <w:r>
                    <w:rPr>
                      <w:b/>
                      <w:color w:val="000000" w:themeColor="text1"/>
                    </w:rPr>
                    <w:t>1</w:t>
                  </w:r>
                </w:p>
              </w:txbxContent>
            </v:textbox>
          </v:shape>
        </w:pict>
      </w:r>
      <w:ins w:id="391" w:author="nupur" w:date="2014-06-14T10:10:00Z">
        <w:r w:rsidR="006150A9">
          <w:rPr>
            <w:noProof/>
            <w:rPrChange w:id="392">
              <w:rPr>
                <w:rFonts w:eastAsiaTheme="majorEastAsia" w:cstheme="majorBidi"/>
                <w:b/>
                <w:bCs/>
                <w:noProof/>
                <w:color w:val="0000FF"/>
                <w:sz w:val="40"/>
                <w:szCs w:val="28"/>
                <w:u w:val="single"/>
              </w:rPr>
            </w:rPrChange>
          </w:rPr>
          <w:drawing>
            <wp:inline distT="0" distB="0" distL="0" distR="0">
              <wp:extent cx="5943600" cy="4097703"/>
              <wp:effectExtent l="19050" t="0" r="0" b="0"/>
              <wp:docPr id="3752" name="Picture 1" descr="C:\Users\nupur\Desktop\monthly tasks\Admin user manual\Admin manual screen shots\cli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client1.png"/>
                      <pic:cNvPicPr>
                        <a:picLocks noChangeAspect="1" noChangeArrowheads="1"/>
                      </pic:cNvPicPr>
                    </pic:nvPicPr>
                    <pic:blipFill>
                      <a:blip r:embed="rId38"/>
                      <a:srcRect b="1071"/>
                      <a:stretch>
                        <a:fillRect/>
                      </a:stretch>
                    </pic:blipFill>
                    <pic:spPr bwMode="auto">
                      <a:xfrm>
                        <a:off x="0" y="0"/>
                        <a:ext cx="5943600" cy="4097703"/>
                      </a:xfrm>
                      <a:prstGeom prst="rect">
                        <a:avLst/>
                      </a:prstGeom>
                      <a:noFill/>
                      <a:ln w="9525">
                        <a:noFill/>
                        <a:miter lim="800000"/>
                        <a:headEnd/>
                        <a:tailEnd/>
                      </a:ln>
                    </pic:spPr>
                  </pic:pic>
                </a:graphicData>
              </a:graphic>
            </wp:inline>
          </w:drawing>
        </w:r>
      </w:ins>
    </w:p>
    <w:p w:rsidR="00BA5F1A" w:rsidDel="002805BC" w:rsidRDefault="009D52C8" w:rsidP="00BA5F1A">
      <w:pPr>
        <w:rPr>
          <w:del w:id="393" w:author="nupur" w:date="2014-06-14T10:10:00Z"/>
        </w:rPr>
      </w:pPr>
      <w:r>
        <w:rPr>
          <w:noProof/>
        </w:rPr>
        <w:lastRenderedPageBreak/>
        <w:pict>
          <v:shape id="_x0000_s1255" type="#_x0000_t120" style="position:absolute;left:0;text-align:left;margin-left:52.85pt;margin-top:-12.45pt;width:23.65pt;height:27.55pt;z-index:251921408" fillcolor="#e36c0a [2409]" strokecolor="#f2f2f2 [3041]" strokeweight="1.5pt">
            <v:shadow on="t" type="perspective" color="#622423 [1605]" opacity=".5" offset="1pt" offset2="-1pt"/>
            <v:textbox style="mso-next-textbox:#_x0000_s1255">
              <w:txbxContent>
                <w:p w:rsidR="008C3EB7" w:rsidRPr="009E4666" w:rsidRDefault="008C3EB7" w:rsidP="00A07F37">
                  <w:pPr>
                    <w:jc w:val="center"/>
                    <w:rPr>
                      <w:b/>
                      <w:color w:val="000000" w:themeColor="text1"/>
                    </w:rPr>
                  </w:pPr>
                  <w:r>
                    <w:rPr>
                      <w:b/>
                      <w:color w:val="000000" w:themeColor="text1"/>
                    </w:rPr>
                    <w:t>2</w:t>
                  </w:r>
                </w:p>
              </w:txbxContent>
            </v:textbox>
          </v:shape>
        </w:pict>
      </w:r>
      <w:del w:id="394" w:author="nupur" w:date="2014-06-13T17:25:00Z">
        <w:r w:rsidR="00BA5F1A" w:rsidDel="008E422B">
          <w:delText xml:space="preserve"> Sub domain created will become the parent department.</w:delText>
        </w:r>
      </w:del>
    </w:p>
    <w:p w:rsidR="00000000" w:rsidRDefault="006150A9">
      <w:pPr>
        <w:rPr>
          <w:ins w:id="395" w:author="nupur" w:date="2014-06-14T10:11:00Z"/>
        </w:rPr>
        <w:pPrChange w:id="396" w:author="nupur" w:date="2014-06-14T10:10:00Z">
          <w:pPr>
            <w:keepNext/>
          </w:pPr>
        </w:pPrChange>
      </w:pPr>
      <w:del w:id="397" w:author="nupur" w:date="2014-06-14T10:10:00Z">
        <w:r>
          <w:rPr>
            <w:noProof/>
            <w:rPrChange w:id="398">
              <w:rPr>
                <w:noProof/>
                <w:color w:val="0000FF"/>
                <w:u w:val="single"/>
              </w:rPr>
            </w:rPrChange>
          </w:rPr>
          <w:drawing>
            <wp:inline distT="0" distB="0" distL="0" distR="0">
              <wp:extent cx="5944428" cy="4098274"/>
              <wp:effectExtent l="19050" t="0" r="0" b="0"/>
              <wp:docPr id="2" name="Picture 1" descr="C:\Users\nupur\Desktop\monthly tasks\Admin user manual\Admin manual screen shots\cli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client1.png"/>
                      <pic:cNvPicPr>
                        <a:picLocks noChangeAspect="1" noChangeArrowheads="1"/>
                      </pic:cNvPicPr>
                    </pic:nvPicPr>
                    <pic:blipFill>
                      <a:blip r:embed="rId38"/>
                      <a:srcRect b="1071"/>
                      <a:stretch>
                        <a:fillRect/>
                      </a:stretch>
                    </pic:blipFill>
                    <pic:spPr bwMode="auto">
                      <a:xfrm>
                        <a:off x="0" y="0"/>
                        <a:ext cx="5944428" cy="4098274"/>
                      </a:xfrm>
                      <a:prstGeom prst="rect">
                        <a:avLst/>
                      </a:prstGeom>
                      <a:noFill/>
                      <a:ln w="9525">
                        <a:noFill/>
                        <a:miter lim="800000"/>
                        <a:headEnd/>
                        <a:tailEnd/>
                      </a:ln>
                    </pic:spPr>
                  </pic:pic>
                </a:graphicData>
              </a:graphic>
            </wp:inline>
          </w:drawing>
        </w:r>
      </w:del>
      <w:r w:rsidR="00A07F37">
        <w:rPr>
          <w:noProof/>
        </w:rPr>
        <w:drawing>
          <wp:inline distT="0" distB="0" distL="0" distR="0">
            <wp:extent cx="5943600" cy="2264166"/>
            <wp:effectExtent l="19050" t="0" r="0" b="0"/>
            <wp:docPr id="3" name="Picture 2" descr="C:\Users\nupur\Desktop\monthly tasks\Admin user manual\Admin manual screen shots\cli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client2.png"/>
                    <pic:cNvPicPr>
                      <a:picLocks noChangeAspect="1" noChangeArrowheads="1"/>
                    </pic:cNvPicPr>
                  </pic:nvPicPr>
                  <pic:blipFill>
                    <a:blip r:embed="rId39"/>
                    <a:srcRect/>
                    <a:stretch>
                      <a:fillRect/>
                    </a:stretch>
                  </pic:blipFill>
                  <pic:spPr bwMode="auto">
                    <a:xfrm>
                      <a:off x="0" y="0"/>
                      <a:ext cx="5943600" cy="2264166"/>
                    </a:xfrm>
                    <a:prstGeom prst="rect">
                      <a:avLst/>
                    </a:prstGeom>
                    <a:noFill/>
                    <a:ln w="9525">
                      <a:noFill/>
                      <a:miter lim="800000"/>
                      <a:headEnd/>
                      <a:tailEnd/>
                    </a:ln>
                  </pic:spPr>
                </pic:pic>
              </a:graphicData>
            </a:graphic>
          </wp:inline>
        </w:drawing>
      </w:r>
    </w:p>
    <w:p w:rsidR="00000000" w:rsidRDefault="006150A9">
      <w:pPr>
        <w:rPr>
          <w:del w:id="399" w:author="nupur" w:date="2014-06-14T10:11:00Z"/>
        </w:rPr>
        <w:pPrChange w:id="400" w:author="nupur" w:date="2014-06-14T10:10:00Z">
          <w:pPr>
            <w:keepNext/>
          </w:pPr>
        </w:pPrChange>
      </w:pPr>
    </w:p>
    <w:p w:rsidR="00626187" w:rsidDel="002805BC" w:rsidRDefault="00626187" w:rsidP="00626187">
      <w:pPr>
        <w:pStyle w:val="Caption"/>
        <w:rPr>
          <w:del w:id="401" w:author="nupur" w:date="2014-06-14T10:09:00Z"/>
        </w:rPr>
      </w:pPr>
      <w:del w:id="402" w:author="nupur" w:date="2014-06-14T10:09:00Z">
        <w:r w:rsidDel="002805BC">
          <w:delText xml:space="preserve">Figure </w:delText>
        </w:r>
        <w:r w:rsidR="009D52C8" w:rsidDel="002805BC">
          <w:rPr>
            <w:b w:val="0"/>
            <w:bCs w:val="0"/>
          </w:rPr>
          <w:fldChar w:fldCharType="begin"/>
        </w:r>
        <w:r w:rsidR="00A53082" w:rsidDel="002805BC">
          <w:delInstrText xml:space="preserve"> SEQ Figure \* ARABIC </w:delInstrText>
        </w:r>
        <w:r w:rsidR="009D52C8" w:rsidDel="002805BC">
          <w:rPr>
            <w:b w:val="0"/>
            <w:bCs w:val="0"/>
          </w:rPr>
          <w:fldChar w:fldCharType="separate"/>
        </w:r>
        <w:r w:rsidDel="002805BC">
          <w:rPr>
            <w:noProof/>
          </w:rPr>
          <w:delText>23</w:delText>
        </w:r>
        <w:r w:rsidR="009D52C8" w:rsidDel="002805BC">
          <w:rPr>
            <w:b w:val="0"/>
            <w:bCs w:val="0"/>
          </w:rPr>
          <w:fldChar w:fldCharType="end"/>
        </w:r>
      </w:del>
    </w:p>
    <w:p w:rsidR="00626187" w:rsidRDefault="009D52C8" w:rsidP="00626187">
      <w:pPr>
        <w:keepNext/>
      </w:pPr>
      <w:r>
        <w:rPr>
          <w:noProof/>
        </w:rPr>
        <w:pict>
          <v:shape id="_x0000_s1256" type="#_x0000_t120" style="position:absolute;left:0;text-align:left;margin-left:110.55pt;margin-top:-5pt;width:23.65pt;height:27.55pt;z-index:251922432" fillcolor="#e36c0a [2409]" strokecolor="#f2f2f2 [3041]" strokeweight="1.5pt">
            <v:shadow on="t" type="perspective" color="#622423 [1605]" opacity=".5" offset="1pt" offset2="-1pt"/>
            <v:textbox style="mso-next-textbox:#_x0000_s1256">
              <w:txbxContent>
                <w:p w:rsidR="008C3EB7" w:rsidRPr="009E4666" w:rsidRDefault="008C3EB7" w:rsidP="00A07F37">
                  <w:pPr>
                    <w:jc w:val="center"/>
                    <w:rPr>
                      <w:b/>
                      <w:color w:val="000000" w:themeColor="text1"/>
                    </w:rPr>
                  </w:pPr>
                  <w:r>
                    <w:rPr>
                      <w:b/>
                      <w:color w:val="000000" w:themeColor="text1"/>
                    </w:rPr>
                    <w:t>3</w:t>
                  </w:r>
                </w:p>
              </w:txbxContent>
            </v:textbox>
          </v:shape>
        </w:pict>
      </w:r>
      <w:r w:rsidR="00A07F37">
        <w:rPr>
          <w:noProof/>
        </w:rPr>
        <w:drawing>
          <wp:inline distT="0" distB="0" distL="0" distR="0">
            <wp:extent cx="5943600" cy="2797291"/>
            <wp:effectExtent l="19050" t="0" r="0" b="0"/>
            <wp:docPr id="40" name="Picture 3" descr="C:\Users\nupur\Desktop\monthly tasks\Admin user manual\Admin manual screen shots\cl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client3.png"/>
                    <pic:cNvPicPr>
                      <a:picLocks noChangeAspect="1" noChangeArrowheads="1"/>
                    </pic:cNvPicPr>
                  </pic:nvPicPr>
                  <pic:blipFill>
                    <a:blip r:embed="rId40"/>
                    <a:srcRect/>
                    <a:stretch>
                      <a:fillRect/>
                    </a:stretch>
                  </pic:blipFill>
                  <pic:spPr bwMode="auto">
                    <a:xfrm>
                      <a:off x="0" y="0"/>
                      <a:ext cx="5943600" cy="2797291"/>
                    </a:xfrm>
                    <a:prstGeom prst="rect">
                      <a:avLst/>
                    </a:prstGeom>
                    <a:noFill/>
                    <a:ln w="9525">
                      <a:noFill/>
                      <a:miter lim="800000"/>
                      <a:headEnd/>
                      <a:tailEnd/>
                    </a:ln>
                  </pic:spPr>
                </pic:pic>
              </a:graphicData>
            </a:graphic>
          </wp:inline>
        </w:drawing>
      </w:r>
      <w:r>
        <w:rPr>
          <w:noProof/>
        </w:rPr>
        <w:pict>
          <v:shape id="_x0000_s1257" type="#_x0000_t120" style="position:absolute;left:0;text-align:left;margin-left:70.1pt;margin-top:221.25pt;width:23.65pt;height:27.55pt;z-index:251923456;mso-position-horizontal-relative:text;mso-position-vertical-relative:text" fillcolor="#e36c0a [2409]" strokecolor="#f2f2f2 [3041]" strokeweight="1.5pt">
            <v:shadow on="t" type="perspective" color="#622423 [1605]" opacity=".5" offset="1pt" offset2="-1pt"/>
            <v:textbox style="mso-next-textbox:#_x0000_s1257">
              <w:txbxContent>
                <w:p w:rsidR="008C3EB7" w:rsidRPr="009E4666" w:rsidRDefault="008C3EB7" w:rsidP="00A07F37">
                  <w:pPr>
                    <w:jc w:val="center"/>
                    <w:rPr>
                      <w:b/>
                      <w:color w:val="000000" w:themeColor="text1"/>
                    </w:rPr>
                  </w:pPr>
                  <w:r>
                    <w:rPr>
                      <w:b/>
                      <w:color w:val="000000" w:themeColor="text1"/>
                    </w:rPr>
                    <w:t>4</w:t>
                  </w:r>
                </w:p>
              </w:txbxContent>
            </v:textbox>
          </v:shape>
        </w:pict>
      </w:r>
      <w:r w:rsidR="00A07F37">
        <w:rPr>
          <w:noProof/>
        </w:rPr>
        <w:drawing>
          <wp:inline distT="0" distB="0" distL="0" distR="0">
            <wp:extent cx="5943600" cy="3153535"/>
            <wp:effectExtent l="19050" t="0" r="0" b="0"/>
            <wp:docPr id="48" name="Picture 5" descr="C:\Users\nupur\Desktop\monthly tasks\Admin user manual\Admin manual screen shots\clien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client5.png"/>
                    <pic:cNvPicPr>
                      <a:picLocks noChangeAspect="1" noChangeArrowheads="1"/>
                    </pic:cNvPicPr>
                  </pic:nvPicPr>
                  <pic:blipFill>
                    <a:blip r:embed="rId41"/>
                    <a:srcRect/>
                    <a:stretch>
                      <a:fillRect/>
                    </a:stretch>
                  </pic:blipFill>
                  <pic:spPr bwMode="auto">
                    <a:xfrm>
                      <a:off x="0" y="0"/>
                      <a:ext cx="5943600" cy="3153535"/>
                    </a:xfrm>
                    <a:prstGeom prst="rect">
                      <a:avLst/>
                    </a:prstGeom>
                    <a:noFill/>
                    <a:ln w="9525">
                      <a:noFill/>
                      <a:miter lim="800000"/>
                      <a:headEnd/>
                      <a:tailEnd/>
                    </a:ln>
                  </pic:spPr>
                </pic:pic>
              </a:graphicData>
            </a:graphic>
          </wp:inline>
        </w:drawing>
      </w:r>
    </w:p>
    <w:p w:rsidR="00A07F37" w:rsidDel="002805BC" w:rsidRDefault="00626187" w:rsidP="00626187">
      <w:pPr>
        <w:pStyle w:val="Caption"/>
        <w:rPr>
          <w:del w:id="403" w:author="nupur" w:date="2014-06-14T10:09:00Z"/>
        </w:rPr>
      </w:pPr>
      <w:del w:id="404" w:author="nupur" w:date="2014-06-14T10:09:00Z">
        <w:r w:rsidDel="002805BC">
          <w:delText xml:space="preserve">Figure </w:delText>
        </w:r>
        <w:r w:rsidR="009D52C8" w:rsidDel="002805BC">
          <w:rPr>
            <w:b w:val="0"/>
            <w:bCs w:val="0"/>
          </w:rPr>
          <w:fldChar w:fldCharType="begin"/>
        </w:r>
        <w:r w:rsidR="00A53082" w:rsidDel="002805BC">
          <w:delInstrText xml:space="preserve"> SEQ Figure \* ARABIC </w:delInstrText>
        </w:r>
        <w:r w:rsidR="009D52C8" w:rsidDel="002805BC">
          <w:rPr>
            <w:b w:val="0"/>
            <w:bCs w:val="0"/>
          </w:rPr>
          <w:fldChar w:fldCharType="separate"/>
        </w:r>
        <w:r w:rsidDel="002805BC">
          <w:rPr>
            <w:noProof/>
          </w:rPr>
          <w:delText>24</w:delText>
        </w:r>
        <w:r w:rsidR="009D52C8" w:rsidDel="002805BC">
          <w:rPr>
            <w:b w:val="0"/>
            <w:bCs w:val="0"/>
          </w:rPr>
          <w:fldChar w:fldCharType="end"/>
        </w:r>
      </w:del>
    </w:p>
    <w:p w:rsidR="00A07F37" w:rsidRDefault="00A07F37" w:rsidP="00D66F4E"/>
    <w:p w:rsidR="00626187" w:rsidRDefault="009D52C8" w:rsidP="00626187">
      <w:pPr>
        <w:keepNext/>
      </w:pPr>
      <w:r>
        <w:rPr>
          <w:noProof/>
        </w:rPr>
        <w:lastRenderedPageBreak/>
        <w:pict>
          <v:shape id="_x0000_s1259" type="#_x0000_t120" style="position:absolute;left:0;text-align:left;margin-left:231.6pt;margin-top:221.9pt;width:23.65pt;height:27.55pt;z-index:251925504" fillcolor="#e36c0a [2409]" strokecolor="#f2f2f2 [3041]" strokeweight="1.5pt">
            <v:shadow on="t" type="perspective" color="#622423 [1605]" opacity=".5" offset="1pt" offset2="-1pt"/>
            <v:textbox style="mso-next-textbox:#_x0000_s1259">
              <w:txbxContent>
                <w:p w:rsidR="008C3EB7" w:rsidRPr="009E4666" w:rsidRDefault="008C3EB7" w:rsidP="00A07F37">
                  <w:pPr>
                    <w:jc w:val="center"/>
                    <w:rPr>
                      <w:b/>
                      <w:color w:val="000000" w:themeColor="text1"/>
                    </w:rPr>
                  </w:pPr>
                  <w:r>
                    <w:rPr>
                      <w:b/>
                      <w:color w:val="000000" w:themeColor="text1"/>
                    </w:rPr>
                    <w:t>6</w:t>
                  </w:r>
                </w:p>
              </w:txbxContent>
            </v:textbox>
          </v:shape>
        </w:pict>
      </w:r>
      <w:r>
        <w:rPr>
          <w:noProof/>
        </w:rPr>
        <w:pict>
          <v:shape id="_x0000_s1258" type="#_x0000_t120" style="position:absolute;left:0;text-align:left;margin-left:101.25pt;margin-top:-1.1pt;width:23.65pt;height:27.55pt;z-index:251924480" fillcolor="#e36c0a [2409]" strokecolor="#f2f2f2 [3041]" strokeweight="1.5pt">
            <v:shadow on="t" type="perspective" color="#622423 [1605]" opacity=".5" offset="1pt" offset2="-1pt"/>
            <v:textbox style="mso-next-textbox:#_x0000_s1258">
              <w:txbxContent>
                <w:p w:rsidR="008C3EB7" w:rsidRPr="009E4666" w:rsidRDefault="008C3EB7" w:rsidP="00A07F37">
                  <w:pPr>
                    <w:jc w:val="center"/>
                    <w:rPr>
                      <w:b/>
                      <w:color w:val="000000" w:themeColor="text1"/>
                    </w:rPr>
                  </w:pPr>
                  <w:r>
                    <w:rPr>
                      <w:b/>
                      <w:color w:val="000000" w:themeColor="text1"/>
                    </w:rPr>
                    <w:t>5</w:t>
                  </w:r>
                </w:p>
              </w:txbxContent>
            </v:textbox>
          </v:shape>
        </w:pict>
      </w:r>
      <w:r w:rsidR="00A07F37">
        <w:rPr>
          <w:noProof/>
        </w:rPr>
        <w:drawing>
          <wp:inline distT="0" distB="0" distL="0" distR="0">
            <wp:extent cx="5943600" cy="3099947"/>
            <wp:effectExtent l="19050" t="0" r="0" b="0"/>
            <wp:docPr id="86" name="Picture 6" descr="C:\Users\nupur\Desktop\monthly tasks\Admin user manual\Admin manual screen shots\clien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pur\Desktop\monthly tasks\Admin user manual\Admin manual screen shots\client6.png"/>
                    <pic:cNvPicPr>
                      <a:picLocks noChangeAspect="1" noChangeArrowheads="1"/>
                    </pic:cNvPicPr>
                  </pic:nvPicPr>
                  <pic:blipFill>
                    <a:blip r:embed="rId42"/>
                    <a:srcRect/>
                    <a:stretch>
                      <a:fillRect/>
                    </a:stretch>
                  </pic:blipFill>
                  <pic:spPr bwMode="auto">
                    <a:xfrm>
                      <a:off x="0" y="0"/>
                      <a:ext cx="5943600" cy="3099947"/>
                    </a:xfrm>
                    <a:prstGeom prst="rect">
                      <a:avLst/>
                    </a:prstGeom>
                    <a:noFill/>
                    <a:ln w="9525">
                      <a:noFill/>
                      <a:miter lim="800000"/>
                      <a:headEnd/>
                      <a:tailEnd/>
                    </a:ln>
                  </pic:spPr>
                </pic:pic>
              </a:graphicData>
            </a:graphic>
          </wp:inline>
        </w:drawing>
      </w:r>
    </w:p>
    <w:p w:rsidR="00A07F37" w:rsidDel="002805BC" w:rsidRDefault="00626187" w:rsidP="00626187">
      <w:pPr>
        <w:pStyle w:val="Caption"/>
        <w:rPr>
          <w:del w:id="405" w:author="nupur" w:date="2014-06-14T10:09:00Z"/>
        </w:rPr>
      </w:pPr>
      <w:del w:id="406" w:author="nupur" w:date="2014-06-14T10:09:00Z">
        <w:r w:rsidDel="002805BC">
          <w:delText xml:space="preserve">Figure </w:delText>
        </w:r>
        <w:r w:rsidR="009D52C8" w:rsidDel="002805BC">
          <w:rPr>
            <w:b w:val="0"/>
            <w:bCs w:val="0"/>
          </w:rPr>
          <w:fldChar w:fldCharType="begin"/>
        </w:r>
        <w:r w:rsidR="00A53082" w:rsidDel="002805BC">
          <w:delInstrText xml:space="preserve"> SEQ Figure \* ARABIC </w:delInstrText>
        </w:r>
        <w:r w:rsidR="009D52C8" w:rsidDel="002805BC">
          <w:rPr>
            <w:b w:val="0"/>
            <w:bCs w:val="0"/>
          </w:rPr>
          <w:fldChar w:fldCharType="separate"/>
        </w:r>
        <w:r w:rsidDel="002805BC">
          <w:rPr>
            <w:noProof/>
          </w:rPr>
          <w:delText>25</w:delText>
        </w:r>
        <w:r w:rsidR="009D52C8" w:rsidDel="002805BC">
          <w:rPr>
            <w:b w:val="0"/>
            <w:bCs w:val="0"/>
          </w:rPr>
          <w:fldChar w:fldCharType="end"/>
        </w:r>
      </w:del>
    </w:p>
    <w:p w:rsidR="00A07F37" w:rsidRDefault="00A07F37" w:rsidP="00A07F37">
      <w:pPr>
        <w:rPr>
          <w:b/>
        </w:rPr>
      </w:pPr>
      <w:r w:rsidRPr="0053001B">
        <w:rPr>
          <w:b/>
        </w:rPr>
        <w:t xml:space="preserve">Steps to </w:t>
      </w:r>
      <w:r>
        <w:rPr>
          <w:b/>
        </w:rPr>
        <w:t>Create Client</w:t>
      </w:r>
      <w:r w:rsidRPr="0053001B">
        <w:rPr>
          <w:b/>
        </w:rPr>
        <w:t>:</w:t>
      </w:r>
    </w:p>
    <w:p w:rsidR="00A07F37" w:rsidRDefault="00A07F37" w:rsidP="001B016D">
      <w:pPr>
        <w:pStyle w:val="ListParagraph"/>
        <w:numPr>
          <w:ilvl w:val="0"/>
          <w:numId w:val="11"/>
        </w:numPr>
      </w:pPr>
      <w:r>
        <w:t>Configure basic details</w:t>
      </w:r>
    </w:p>
    <w:p w:rsidR="00A07F37" w:rsidRDefault="00A07F37" w:rsidP="001B016D">
      <w:pPr>
        <w:pStyle w:val="ListParagraph"/>
        <w:numPr>
          <w:ilvl w:val="0"/>
          <w:numId w:val="11"/>
        </w:numPr>
      </w:pPr>
      <w:r>
        <w:t>Configure Modules</w:t>
      </w:r>
    </w:p>
    <w:p w:rsidR="00A07F37" w:rsidRDefault="00A07F37" w:rsidP="001B016D">
      <w:pPr>
        <w:pStyle w:val="ListParagraph"/>
        <w:numPr>
          <w:ilvl w:val="0"/>
          <w:numId w:val="11"/>
        </w:numPr>
      </w:pPr>
      <w:r>
        <w:t>Configure registration configurations</w:t>
      </w:r>
    </w:p>
    <w:p w:rsidR="00A07F37" w:rsidRDefault="00A07F37" w:rsidP="001B016D">
      <w:pPr>
        <w:pStyle w:val="ListParagraph"/>
        <w:numPr>
          <w:ilvl w:val="0"/>
          <w:numId w:val="11"/>
        </w:numPr>
      </w:pPr>
      <w:r>
        <w:t>Configure localization</w:t>
      </w:r>
    </w:p>
    <w:p w:rsidR="00A07F37" w:rsidRDefault="00A07F37" w:rsidP="001B016D">
      <w:pPr>
        <w:pStyle w:val="ListParagraph"/>
        <w:numPr>
          <w:ilvl w:val="0"/>
          <w:numId w:val="11"/>
        </w:numPr>
      </w:pPr>
      <w:r>
        <w:t>Configure advance configuration</w:t>
      </w:r>
    </w:p>
    <w:p w:rsidR="00A07F37" w:rsidRDefault="00A07F37" w:rsidP="001B016D">
      <w:pPr>
        <w:pStyle w:val="ListParagraph"/>
        <w:numPr>
          <w:ilvl w:val="0"/>
          <w:numId w:val="11"/>
        </w:numPr>
      </w:pPr>
      <w:r>
        <w:t>Click on ‘Submit’ button</w:t>
      </w:r>
    </w:p>
    <w:p w:rsidR="00A07F37" w:rsidRDefault="008F2097" w:rsidP="00D66F4E">
      <w:r>
        <w:t>On successful creation, you will be notified with a message as “</w:t>
      </w:r>
      <w:r w:rsidRPr="006B420B">
        <w:rPr>
          <w:b/>
        </w:rPr>
        <w:t>Client registered successfully</w:t>
      </w:r>
      <w:r>
        <w:t xml:space="preserve">” and you will be redirected to select logo page </w:t>
      </w:r>
    </w:p>
    <w:p w:rsidR="00626187" w:rsidRDefault="00A07F37" w:rsidP="00626187">
      <w:pPr>
        <w:keepNext/>
      </w:pPr>
      <w:r>
        <w:rPr>
          <w:noProof/>
        </w:rPr>
        <w:drawing>
          <wp:inline distT="0" distB="0" distL="0" distR="0">
            <wp:extent cx="5943600" cy="377603"/>
            <wp:effectExtent l="19050" t="0" r="0" b="0"/>
            <wp:docPr id="87" name="Picture 7" descr="C:\Users\nupur\Desktop\monthly tasks\Admin user manual\Admin manual screen shots\clien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pur\Desktop\monthly tasks\Admin user manual\Admin manual screen shots\client7.png"/>
                    <pic:cNvPicPr>
                      <a:picLocks noChangeAspect="1" noChangeArrowheads="1"/>
                    </pic:cNvPicPr>
                  </pic:nvPicPr>
                  <pic:blipFill>
                    <a:blip r:embed="rId43"/>
                    <a:srcRect/>
                    <a:stretch>
                      <a:fillRect/>
                    </a:stretch>
                  </pic:blipFill>
                  <pic:spPr bwMode="auto">
                    <a:xfrm>
                      <a:off x="0" y="0"/>
                      <a:ext cx="5943600" cy="377603"/>
                    </a:xfrm>
                    <a:prstGeom prst="rect">
                      <a:avLst/>
                    </a:prstGeom>
                    <a:noFill/>
                    <a:ln w="9525">
                      <a:noFill/>
                      <a:miter lim="800000"/>
                      <a:headEnd/>
                      <a:tailEnd/>
                    </a:ln>
                  </pic:spPr>
                </pic:pic>
              </a:graphicData>
            </a:graphic>
          </wp:inline>
        </w:drawing>
      </w:r>
    </w:p>
    <w:p w:rsidR="00D66F4E" w:rsidDel="002805BC" w:rsidRDefault="00626187" w:rsidP="00626187">
      <w:pPr>
        <w:pStyle w:val="Caption"/>
        <w:rPr>
          <w:del w:id="407" w:author="nupur" w:date="2014-06-14T10:09:00Z"/>
        </w:rPr>
      </w:pPr>
      <w:del w:id="408" w:author="nupur" w:date="2014-06-14T10:09:00Z">
        <w:r w:rsidDel="002805BC">
          <w:delText xml:space="preserve">Figure </w:delText>
        </w:r>
        <w:r w:rsidR="009D52C8" w:rsidDel="002805BC">
          <w:rPr>
            <w:b w:val="0"/>
            <w:bCs w:val="0"/>
          </w:rPr>
          <w:fldChar w:fldCharType="begin"/>
        </w:r>
        <w:r w:rsidR="00A53082" w:rsidDel="002805BC">
          <w:delInstrText xml:space="preserve"> SEQ Figure \* ARABIC </w:delInstrText>
        </w:r>
        <w:r w:rsidR="009D52C8" w:rsidDel="002805BC">
          <w:rPr>
            <w:b w:val="0"/>
            <w:bCs w:val="0"/>
          </w:rPr>
          <w:fldChar w:fldCharType="separate"/>
        </w:r>
        <w:r w:rsidDel="002805BC">
          <w:rPr>
            <w:noProof/>
          </w:rPr>
          <w:delText>26</w:delText>
        </w:r>
        <w:r w:rsidR="009D52C8" w:rsidDel="002805BC">
          <w:rPr>
            <w:b w:val="0"/>
            <w:bCs w:val="0"/>
          </w:rPr>
          <w:fldChar w:fldCharType="end"/>
        </w:r>
        <w:bookmarkStart w:id="409" w:name="_Toc390511949"/>
        <w:bookmarkEnd w:id="409"/>
      </w:del>
    </w:p>
    <w:p w:rsidR="00BA5F1A" w:rsidRDefault="00BA5F1A" w:rsidP="00BA5F1A">
      <w:pPr>
        <w:pStyle w:val="Heading2"/>
      </w:pPr>
      <w:bookmarkStart w:id="410" w:name="_Toc390511950"/>
      <w:r>
        <w:t>Manage client</w:t>
      </w:r>
      <w:bookmarkEnd w:id="410"/>
    </w:p>
    <w:p w:rsidR="00BA5F1A" w:rsidRDefault="00C64357" w:rsidP="00BA5F1A">
      <w:del w:id="411" w:author="nupur" w:date="2014-06-13T17:31:00Z">
        <w:r w:rsidDel="008E422B">
          <w:delText xml:space="preserve">Administration menu from the left accordion, click on Manage client tab. </w:delText>
        </w:r>
        <w:r w:rsidR="00BA5F1A" w:rsidDel="008E422B">
          <w:delText>You can</w:delText>
        </w:r>
      </w:del>
      <w:ins w:id="412" w:author="nupur" w:date="2014-06-13T17:31:00Z">
        <w:r w:rsidR="008E422B">
          <w:t>Administrator can</w:t>
        </w:r>
      </w:ins>
      <w:r w:rsidR="00BA5F1A">
        <w:t xml:space="preserve"> search and manage sub domain and its configurations. Sub domains will be listed and classified into two different tabs </w:t>
      </w:r>
    </w:p>
    <w:p w:rsidR="00BA5F1A" w:rsidRDefault="009D52C8" w:rsidP="001B016D">
      <w:pPr>
        <w:pStyle w:val="ListParagraph"/>
        <w:numPr>
          <w:ilvl w:val="0"/>
          <w:numId w:val="12"/>
        </w:numPr>
      </w:pPr>
      <w:r w:rsidRPr="009D52C8">
        <w:rPr>
          <w:b/>
          <w:rPrChange w:id="413" w:author="nupur" w:date="2014-06-13T17:31:00Z">
            <w:rPr>
              <w:b/>
              <w:bCs/>
              <w:color w:val="0000FF"/>
              <w:sz w:val="18"/>
              <w:szCs w:val="18"/>
              <w:u w:val="single"/>
            </w:rPr>
          </w:rPrChange>
        </w:rPr>
        <w:t>Pending</w:t>
      </w:r>
      <w:r w:rsidR="00BA5F1A">
        <w:t xml:space="preserve"> – List sub domains whose approval is pending</w:t>
      </w:r>
    </w:p>
    <w:p w:rsidR="00BA5F1A" w:rsidRDefault="009D52C8" w:rsidP="001B016D">
      <w:pPr>
        <w:pStyle w:val="ListParagraph"/>
        <w:numPr>
          <w:ilvl w:val="0"/>
          <w:numId w:val="12"/>
        </w:numPr>
      </w:pPr>
      <w:r w:rsidRPr="009D52C8">
        <w:rPr>
          <w:b/>
          <w:rPrChange w:id="414" w:author="nupur" w:date="2014-06-13T17:31:00Z">
            <w:rPr>
              <w:b/>
              <w:bCs/>
              <w:color w:val="0000FF"/>
              <w:sz w:val="18"/>
              <w:szCs w:val="18"/>
              <w:u w:val="single"/>
            </w:rPr>
          </w:rPrChange>
        </w:rPr>
        <w:t>Approved</w:t>
      </w:r>
      <w:r w:rsidR="00BA5F1A">
        <w:t xml:space="preserve"> – List approved sub domains</w:t>
      </w:r>
    </w:p>
    <w:p w:rsidR="00BA5F1A" w:rsidRDefault="00C64357" w:rsidP="00C64357">
      <w:pPr>
        <w:pStyle w:val="Heading3"/>
      </w:pPr>
      <w:r>
        <w:lastRenderedPageBreak/>
        <w:t>Search client</w:t>
      </w:r>
    </w:p>
    <w:p w:rsidR="00C64357" w:rsidRDefault="00C64357" w:rsidP="00C64357">
      <w:r>
        <w:t xml:space="preserve">Provision through which you can search for sub-domain specifying search </w:t>
      </w:r>
      <w:r w:rsidR="00C70F0E">
        <w:t>criteria’s as follows</w:t>
      </w:r>
      <w:r>
        <w:t>:</w:t>
      </w:r>
    </w:p>
    <w:p w:rsidR="00C70F0E" w:rsidRPr="00C70F0E" w:rsidRDefault="00C70F0E" w:rsidP="00C70F0E">
      <w:pPr>
        <w:spacing w:after="0"/>
        <w:rPr>
          <w:b/>
        </w:rPr>
      </w:pPr>
      <w:r w:rsidRPr="00C70F0E">
        <w:rPr>
          <w:b/>
        </w:rPr>
        <w:t>Search criteria:</w:t>
      </w:r>
    </w:p>
    <w:p w:rsidR="00C64357" w:rsidRDefault="009D52C8" w:rsidP="001B016D">
      <w:pPr>
        <w:pStyle w:val="ListParagraph"/>
        <w:numPr>
          <w:ilvl w:val="0"/>
          <w:numId w:val="13"/>
        </w:numPr>
      </w:pPr>
      <w:r w:rsidRPr="009D52C8">
        <w:rPr>
          <w:b/>
          <w:rPrChange w:id="415" w:author="nupur" w:date="2014-06-13T17:31:00Z">
            <w:rPr>
              <w:b/>
              <w:bCs/>
              <w:color w:val="0000FF"/>
              <w:sz w:val="18"/>
              <w:szCs w:val="18"/>
              <w:u w:val="single"/>
            </w:rPr>
          </w:rPrChange>
        </w:rPr>
        <w:t>Sub domain name</w:t>
      </w:r>
      <w:r w:rsidR="00C64357">
        <w:t xml:space="preserve"> – Enter sub domain name which you would like to search </w:t>
      </w:r>
    </w:p>
    <w:p w:rsidR="00C64357" w:rsidRDefault="009D52C8" w:rsidP="001B016D">
      <w:pPr>
        <w:pStyle w:val="ListParagraph"/>
        <w:numPr>
          <w:ilvl w:val="0"/>
          <w:numId w:val="13"/>
        </w:numPr>
      </w:pPr>
      <w:r w:rsidRPr="009D52C8">
        <w:rPr>
          <w:b/>
          <w:rPrChange w:id="416" w:author="nupur" w:date="2014-06-13T17:31:00Z">
            <w:rPr>
              <w:b/>
              <w:bCs/>
              <w:color w:val="0000FF"/>
              <w:sz w:val="18"/>
              <w:szCs w:val="18"/>
              <w:u w:val="single"/>
            </w:rPr>
          </w:rPrChange>
        </w:rPr>
        <w:t xml:space="preserve">Department </w:t>
      </w:r>
      <w:r w:rsidR="00C64357">
        <w:t>– Enter department name to which the sub domain belongs</w:t>
      </w:r>
    </w:p>
    <w:p w:rsidR="00C64357" w:rsidRDefault="009D52C8" w:rsidP="001B016D">
      <w:pPr>
        <w:pStyle w:val="ListParagraph"/>
        <w:numPr>
          <w:ilvl w:val="0"/>
          <w:numId w:val="13"/>
        </w:numPr>
      </w:pPr>
      <w:r w:rsidRPr="009D52C8">
        <w:rPr>
          <w:b/>
          <w:rPrChange w:id="417" w:author="nupur" w:date="2014-06-13T17:31:00Z">
            <w:rPr>
              <w:b/>
              <w:bCs/>
              <w:color w:val="0000FF"/>
              <w:sz w:val="18"/>
              <w:szCs w:val="18"/>
              <w:u w:val="single"/>
            </w:rPr>
          </w:rPrChange>
        </w:rPr>
        <w:t>Status</w:t>
      </w:r>
      <w:r w:rsidR="00C64357">
        <w:t xml:space="preserve"> – Enter status of the department whether pending or approved</w:t>
      </w:r>
    </w:p>
    <w:p w:rsidR="00626187" w:rsidRDefault="00C70F0E" w:rsidP="00626187">
      <w:pPr>
        <w:keepNext/>
      </w:pPr>
      <w:r>
        <w:rPr>
          <w:noProof/>
        </w:rPr>
        <w:drawing>
          <wp:inline distT="0" distB="0" distL="0" distR="0">
            <wp:extent cx="5514754" cy="1169369"/>
            <wp:effectExtent l="19050" t="0" r="0" b="0"/>
            <wp:docPr id="88" name="Picture 8" descr="C:\Users\nupur\Desktop\monthly tasks\Admin user manual\Admin manual screen shots\search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pur\Desktop\monthly tasks\Admin user manual\Admin manual screen shots\search client.png"/>
                    <pic:cNvPicPr>
                      <a:picLocks noChangeAspect="1" noChangeArrowheads="1"/>
                    </pic:cNvPicPr>
                  </pic:nvPicPr>
                  <pic:blipFill>
                    <a:blip r:embed="rId44"/>
                    <a:srcRect r="7205" b="45732"/>
                    <a:stretch>
                      <a:fillRect/>
                    </a:stretch>
                  </pic:blipFill>
                  <pic:spPr bwMode="auto">
                    <a:xfrm>
                      <a:off x="0" y="0"/>
                      <a:ext cx="5514754" cy="1169369"/>
                    </a:xfrm>
                    <a:prstGeom prst="rect">
                      <a:avLst/>
                    </a:prstGeom>
                    <a:noFill/>
                    <a:ln w="9525">
                      <a:noFill/>
                      <a:miter lim="800000"/>
                      <a:headEnd/>
                      <a:tailEnd/>
                    </a:ln>
                  </pic:spPr>
                </pic:pic>
              </a:graphicData>
            </a:graphic>
          </wp:inline>
        </w:drawing>
      </w:r>
    </w:p>
    <w:p w:rsidR="00C70F0E" w:rsidDel="002805BC" w:rsidRDefault="00626187" w:rsidP="00626187">
      <w:pPr>
        <w:pStyle w:val="Caption"/>
        <w:rPr>
          <w:del w:id="418" w:author="nupur" w:date="2014-06-14T10:09:00Z"/>
        </w:rPr>
      </w:pPr>
      <w:del w:id="419" w:author="nupur" w:date="2014-06-14T10:09:00Z">
        <w:r w:rsidDel="002805BC">
          <w:delText xml:space="preserve">Figure </w:delText>
        </w:r>
        <w:r w:rsidR="009D52C8" w:rsidDel="002805BC">
          <w:rPr>
            <w:b w:val="0"/>
            <w:bCs w:val="0"/>
          </w:rPr>
          <w:fldChar w:fldCharType="begin"/>
        </w:r>
        <w:r w:rsidR="00A53082" w:rsidDel="002805BC">
          <w:delInstrText xml:space="preserve"> SEQ Figure \* ARABIC </w:delInstrText>
        </w:r>
        <w:r w:rsidR="009D52C8" w:rsidDel="002805BC">
          <w:rPr>
            <w:b w:val="0"/>
            <w:bCs w:val="0"/>
          </w:rPr>
          <w:fldChar w:fldCharType="separate"/>
        </w:r>
        <w:r w:rsidDel="002805BC">
          <w:rPr>
            <w:noProof/>
          </w:rPr>
          <w:delText>27</w:delText>
        </w:r>
        <w:r w:rsidR="009D52C8" w:rsidDel="002805BC">
          <w:rPr>
            <w:b w:val="0"/>
            <w:bCs w:val="0"/>
          </w:rPr>
          <w:fldChar w:fldCharType="end"/>
        </w:r>
      </w:del>
    </w:p>
    <w:p w:rsidR="00C64357" w:rsidRDefault="00C64357" w:rsidP="00C64357">
      <w:pPr>
        <w:rPr>
          <w:b/>
        </w:rPr>
      </w:pPr>
      <w:r w:rsidRPr="0053001B">
        <w:rPr>
          <w:b/>
        </w:rPr>
        <w:t xml:space="preserve">Steps to </w:t>
      </w:r>
      <w:r>
        <w:rPr>
          <w:b/>
        </w:rPr>
        <w:t>Search Client</w:t>
      </w:r>
      <w:r w:rsidRPr="0053001B">
        <w:rPr>
          <w:b/>
        </w:rPr>
        <w:t>:</w:t>
      </w:r>
    </w:p>
    <w:p w:rsidR="00C64357" w:rsidRDefault="00C64357" w:rsidP="001B016D">
      <w:pPr>
        <w:pStyle w:val="ListParagraph"/>
        <w:numPr>
          <w:ilvl w:val="0"/>
          <w:numId w:val="14"/>
        </w:numPr>
      </w:pPr>
      <w:r>
        <w:t>Enter at least one of the search criteria</w:t>
      </w:r>
    </w:p>
    <w:p w:rsidR="00C64357" w:rsidRDefault="00C64357" w:rsidP="001B016D">
      <w:pPr>
        <w:pStyle w:val="ListParagraph"/>
        <w:numPr>
          <w:ilvl w:val="0"/>
          <w:numId w:val="14"/>
        </w:numPr>
      </w:pPr>
      <w:r>
        <w:t>Click on ‘S</w:t>
      </w:r>
      <w:r w:rsidR="00C70F0E">
        <w:t>earch</w:t>
      </w:r>
      <w:r>
        <w:t>’ button</w:t>
      </w:r>
    </w:p>
    <w:p w:rsidR="00C64357" w:rsidRDefault="00C70F0E" w:rsidP="00C64357">
      <w:r>
        <w:t>On successful search, result will be displayed in the listing area that matches the search criteria.</w:t>
      </w:r>
      <w:r w:rsidR="00755496">
        <w:t xml:space="preserve"> If no </w:t>
      </w:r>
      <w:r w:rsidR="00626187">
        <w:t>record has</w:t>
      </w:r>
      <w:r w:rsidR="00755496">
        <w:t xml:space="preserve"> been found that matches the search criteria then you will find a message as “</w:t>
      </w:r>
      <w:r w:rsidR="00755496" w:rsidRPr="005D3D5C">
        <w:rPr>
          <w:b/>
        </w:rPr>
        <w:t>No record found</w:t>
      </w:r>
      <w:r w:rsidR="00755496">
        <w:t>”</w:t>
      </w:r>
    </w:p>
    <w:p w:rsidR="00626187" w:rsidRDefault="00C57EE8" w:rsidP="00626187">
      <w:pPr>
        <w:keepNext/>
      </w:pPr>
      <w:r>
        <w:rPr>
          <w:noProof/>
        </w:rPr>
        <w:drawing>
          <wp:inline distT="0" distB="0" distL="0" distR="0">
            <wp:extent cx="5943600" cy="763430"/>
            <wp:effectExtent l="19050" t="0" r="0" b="0"/>
            <wp:docPr id="89" name="Picture 9" descr="C:\Users\nupur\Desktop\monthly tasks\Admin user manual\Admin manual screen shots\search cli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pur\Desktop\monthly tasks\Admin user manual\Admin manual screen shots\search client1.png"/>
                    <pic:cNvPicPr>
                      <a:picLocks noChangeAspect="1" noChangeArrowheads="1"/>
                    </pic:cNvPicPr>
                  </pic:nvPicPr>
                  <pic:blipFill>
                    <a:blip r:embed="rId45"/>
                    <a:srcRect/>
                    <a:stretch>
                      <a:fillRect/>
                    </a:stretch>
                  </pic:blipFill>
                  <pic:spPr bwMode="auto">
                    <a:xfrm>
                      <a:off x="0" y="0"/>
                      <a:ext cx="5943600" cy="763430"/>
                    </a:xfrm>
                    <a:prstGeom prst="rect">
                      <a:avLst/>
                    </a:prstGeom>
                    <a:noFill/>
                    <a:ln w="9525">
                      <a:noFill/>
                      <a:miter lim="800000"/>
                      <a:headEnd/>
                      <a:tailEnd/>
                    </a:ln>
                  </pic:spPr>
                </pic:pic>
              </a:graphicData>
            </a:graphic>
          </wp:inline>
        </w:drawing>
      </w:r>
    </w:p>
    <w:p w:rsidR="00626187" w:rsidDel="002805BC" w:rsidRDefault="00626187" w:rsidP="00626187">
      <w:pPr>
        <w:pStyle w:val="Caption"/>
        <w:rPr>
          <w:del w:id="420" w:author="nupur" w:date="2014-06-14T10:09:00Z"/>
          <w:rFonts w:ascii="Times New Roman" w:eastAsia="Times New Roman" w:hAnsi="Times New Roman" w:cs="Times New Roman"/>
          <w:snapToGrid w:val="0"/>
          <w:color w:val="000000"/>
          <w:w w:val="0"/>
          <w:sz w:val="0"/>
          <w:szCs w:val="0"/>
          <w:u w:color="000000"/>
          <w:bdr w:val="none" w:sz="0" w:space="0" w:color="000000"/>
          <w:shd w:val="clear" w:color="000000" w:fill="000000"/>
        </w:rPr>
      </w:pPr>
      <w:del w:id="421" w:author="nupur" w:date="2014-06-14T10:09:00Z">
        <w:r w:rsidDel="002805BC">
          <w:delText xml:space="preserve">Figure </w:delText>
        </w:r>
        <w:r w:rsidR="009D52C8" w:rsidDel="002805BC">
          <w:rPr>
            <w:b w:val="0"/>
            <w:bCs w:val="0"/>
          </w:rPr>
          <w:fldChar w:fldCharType="begin"/>
        </w:r>
        <w:r w:rsidR="00A53082" w:rsidDel="002805BC">
          <w:delInstrText xml:space="preserve"> SEQ Figure \* ARABIC </w:delInstrText>
        </w:r>
        <w:r w:rsidR="009D52C8" w:rsidDel="002805BC">
          <w:rPr>
            <w:b w:val="0"/>
            <w:bCs w:val="0"/>
          </w:rPr>
          <w:fldChar w:fldCharType="separate"/>
        </w:r>
        <w:r w:rsidDel="002805BC">
          <w:rPr>
            <w:noProof/>
          </w:rPr>
          <w:delText>28</w:delText>
        </w:r>
        <w:r w:rsidR="009D52C8" w:rsidDel="002805BC">
          <w:rPr>
            <w:b w:val="0"/>
            <w:bCs w:val="0"/>
          </w:rPr>
          <w:fldChar w:fldCharType="end"/>
        </w:r>
      </w:del>
    </w:p>
    <w:p w:rsidR="00626187" w:rsidRDefault="00626187" w:rsidP="00626187">
      <w:pPr>
        <w:keepNext/>
      </w:pPr>
      <w:del w:id="422" w:author="nupur" w:date="2014-06-14T10:09:00Z">
        <w:r w:rsidRPr="00626187" w:rsidDel="002805BC">
          <w:rPr>
            <w:rFonts w:ascii="Times New Roman" w:eastAsia="Times New Roman" w:hAnsi="Times New Roman" w:cs="Times New Roman"/>
            <w:snapToGrid w:val="0"/>
            <w:color w:val="000000"/>
            <w:w w:val="0"/>
            <w:sz w:val="0"/>
            <w:szCs w:val="0"/>
            <w:u w:color="000000"/>
            <w:bdr w:val="none" w:sz="0" w:space="0" w:color="000000"/>
            <w:shd w:val="clear" w:color="000000" w:fill="000000"/>
          </w:rPr>
          <w:delText xml:space="preserve"> </w:delText>
        </w:r>
      </w:del>
      <w:r>
        <w:rPr>
          <w:noProof/>
        </w:rPr>
        <w:drawing>
          <wp:inline distT="0" distB="0" distL="0" distR="0">
            <wp:extent cx="5943600" cy="584460"/>
            <wp:effectExtent l="19050" t="0" r="0" b="0"/>
            <wp:docPr id="90" name="Picture 10" descr="C:\Users\nupur\Desktop\monthly tasks\Admin user manual\Admin manual screen shots\search cli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pur\Desktop\monthly tasks\Admin user manual\Admin manual screen shots\search client2.png"/>
                    <pic:cNvPicPr>
                      <a:picLocks noChangeAspect="1" noChangeArrowheads="1"/>
                    </pic:cNvPicPr>
                  </pic:nvPicPr>
                  <pic:blipFill>
                    <a:blip r:embed="rId46"/>
                    <a:srcRect/>
                    <a:stretch>
                      <a:fillRect/>
                    </a:stretch>
                  </pic:blipFill>
                  <pic:spPr bwMode="auto">
                    <a:xfrm>
                      <a:off x="0" y="0"/>
                      <a:ext cx="5943600" cy="584460"/>
                    </a:xfrm>
                    <a:prstGeom prst="rect">
                      <a:avLst/>
                    </a:prstGeom>
                    <a:noFill/>
                    <a:ln w="9525">
                      <a:noFill/>
                      <a:miter lim="800000"/>
                      <a:headEnd/>
                      <a:tailEnd/>
                    </a:ln>
                  </pic:spPr>
                </pic:pic>
              </a:graphicData>
            </a:graphic>
          </wp:inline>
        </w:drawing>
      </w:r>
    </w:p>
    <w:p w:rsidR="00C57EE8" w:rsidDel="002805BC" w:rsidRDefault="00626187" w:rsidP="00626187">
      <w:pPr>
        <w:pStyle w:val="Caption"/>
        <w:rPr>
          <w:del w:id="423" w:author="nupur" w:date="2014-06-14T10:09:00Z"/>
        </w:rPr>
      </w:pPr>
      <w:del w:id="424" w:author="nupur" w:date="2014-06-14T10:09:00Z">
        <w:r w:rsidDel="002805BC">
          <w:delText xml:space="preserve">Figure </w:delText>
        </w:r>
        <w:r w:rsidR="009D52C8" w:rsidDel="002805BC">
          <w:rPr>
            <w:b w:val="0"/>
            <w:bCs w:val="0"/>
          </w:rPr>
          <w:fldChar w:fldCharType="begin"/>
        </w:r>
        <w:r w:rsidR="00A53082" w:rsidDel="002805BC">
          <w:delInstrText xml:space="preserve"> SEQ Figure \* ARABIC </w:delInstrText>
        </w:r>
        <w:r w:rsidR="009D52C8" w:rsidDel="002805BC">
          <w:rPr>
            <w:b w:val="0"/>
            <w:bCs w:val="0"/>
          </w:rPr>
          <w:fldChar w:fldCharType="separate"/>
        </w:r>
        <w:r w:rsidDel="002805BC">
          <w:rPr>
            <w:noProof/>
          </w:rPr>
          <w:delText>29</w:delText>
        </w:r>
        <w:r w:rsidR="009D52C8" w:rsidDel="002805BC">
          <w:rPr>
            <w:b w:val="0"/>
            <w:bCs w:val="0"/>
          </w:rPr>
          <w:fldChar w:fldCharType="end"/>
        </w:r>
      </w:del>
    </w:p>
    <w:p w:rsidR="00C57EE8" w:rsidRPr="00C57EE8" w:rsidRDefault="00C57EE8" w:rsidP="00C64357">
      <w:r w:rsidRPr="00EF728C">
        <w:rPr>
          <w:b/>
        </w:rPr>
        <w:t>Client listing area</w:t>
      </w:r>
      <w:r>
        <w:rPr>
          <w:b/>
        </w:rPr>
        <w:t xml:space="preserve"> – </w:t>
      </w:r>
      <w:r w:rsidRPr="00C57EE8">
        <w:t>Lists Client’s created also lists client’s that matches the search criteria</w:t>
      </w:r>
    </w:p>
    <w:p w:rsidR="00C57EE8" w:rsidRDefault="00C57EE8" w:rsidP="001B016D">
      <w:pPr>
        <w:pStyle w:val="ListParagraph"/>
        <w:numPr>
          <w:ilvl w:val="0"/>
          <w:numId w:val="15"/>
        </w:numPr>
      </w:pPr>
      <w:r w:rsidRPr="00C57EE8">
        <w:rPr>
          <w:b/>
        </w:rPr>
        <w:t>Client details</w:t>
      </w:r>
      <w:r>
        <w:t xml:space="preserve"> – Shows client name and sub domain name as configured</w:t>
      </w:r>
    </w:p>
    <w:p w:rsidR="00C57EE8" w:rsidRDefault="00C57EE8" w:rsidP="001B016D">
      <w:pPr>
        <w:pStyle w:val="ListParagraph"/>
        <w:numPr>
          <w:ilvl w:val="0"/>
          <w:numId w:val="15"/>
        </w:numPr>
      </w:pPr>
      <w:r w:rsidRPr="00C57EE8">
        <w:rPr>
          <w:b/>
        </w:rPr>
        <w:lastRenderedPageBreak/>
        <w:t>Status</w:t>
      </w:r>
      <w:r>
        <w:t xml:space="preserve"> – Shows status of the client whether in pending state or approved</w:t>
      </w:r>
    </w:p>
    <w:p w:rsidR="00C57EE8" w:rsidRDefault="00C57EE8" w:rsidP="001B016D">
      <w:pPr>
        <w:pStyle w:val="ListParagraph"/>
        <w:numPr>
          <w:ilvl w:val="0"/>
          <w:numId w:val="15"/>
        </w:numPr>
      </w:pPr>
      <w:r w:rsidRPr="00C57EE8">
        <w:rPr>
          <w:b/>
        </w:rPr>
        <w:t>Actions</w:t>
      </w:r>
      <w:r>
        <w:t xml:space="preserve"> – Shows icons on the processing of which various actions can be performed on the client</w:t>
      </w:r>
    </w:p>
    <w:p w:rsidR="00626187" w:rsidRDefault="00626187" w:rsidP="00626187">
      <w:pPr>
        <w:keepNext/>
      </w:pPr>
      <w:r>
        <w:rPr>
          <w:noProof/>
        </w:rPr>
        <w:drawing>
          <wp:inline distT="0" distB="0" distL="0" distR="0">
            <wp:extent cx="5943600" cy="4017065"/>
            <wp:effectExtent l="19050" t="0" r="0" b="0"/>
            <wp:docPr id="92" name="Picture 12" descr="C:\Users\nupur\Desktop\monthly tasks\Admin user manual\Admin manual screen shots\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pur\Desktop\monthly tasks\Admin user manual\Admin manual screen shots\listing.png"/>
                    <pic:cNvPicPr>
                      <a:picLocks noChangeAspect="1" noChangeArrowheads="1"/>
                    </pic:cNvPicPr>
                  </pic:nvPicPr>
                  <pic:blipFill>
                    <a:blip r:embed="rId47"/>
                    <a:srcRect/>
                    <a:stretch>
                      <a:fillRect/>
                    </a:stretch>
                  </pic:blipFill>
                  <pic:spPr bwMode="auto">
                    <a:xfrm>
                      <a:off x="0" y="0"/>
                      <a:ext cx="5943600" cy="4017065"/>
                    </a:xfrm>
                    <a:prstGeom prst="rect">
                      <a:avLst/>
                    </a:prstGeom>
                    <a:noFill/>
                    <a:ln w="9525">
                      <a:noFill/>
                      <a:miter lim="800000"/>
                      <a:headEnd/>
                      <a:tailEnd/>
                    </a:ln>
                  </pic:spPr>
                </pic:pic>
              </a:graphicData>
            </a:graphic>
          </wp:inline>
        </w:drawing>
      </w:r>
    </w:p>
    <w:p w:rsidR="002805BC" w:rsidRDefault="002805BC">
      <w:pPr>
        <w:spacing w:line="276" w:lineRule="auto"/>
        <w:jc w:val="left"/>
        <w:rPr>
          <w:ins w:id="425" w:author="nupur" w:date="2014-06-14T10:09:00Z"/>
          <w:rFonts w:eastAsiaTheme="majorEastAsia" w:cstheme="majorBidi"/>
          <w:bCs/>
          <w:color w:val="4F81BD" w:themeColor="accent1"/>
          <w:sz w:val="28"/>
        </w:rPr>
      </w:pPr>
      <w:ins w:id="426" w:author="nupur" w:date="2014-06-14T10:09:00Z">
        <w:r>
          <w:br w:type="page"/>
        </w:r>
      </w:ins>
    </w:p>
    <w:p w:rsidR="00626187" w:rsidDel="002805BC" w:rsidRDefault="00626187" w:rsidP="00626187">
      <w:pPr>
        <w:pStyle w:val="Caption"/>
        <w:rPr>
          <w:del w:id="427" w:author="nupur" w:date="2014-06-14T10:09:00Z"/>
        </w:rPr>
      </w:pPr>
      <w:del w:id="428" w:author="nupur" w:date="2014-06-14T10:09:00Z">
        <w:r w:rsidDel="002805BC">
          <w:lastRenderedPageBreak/>
          <w:delText xml:space="preserve">Figure </w:delText>
        </w:r>
        <w:r w:rsidR="009D52C8" w:rsidDel="002805BC">
          <w:rPr>
            <w:b w:val="0"/>
            <w:bCs w:val="0"/>
          </w:rPr>
          <w:fldChar w:fldCharType="begin"/>
        </w:r>
        <w:r w:rsidR="00A53082" w:rsidDel="002805BC">
          <w:delInstrText xml:space="preserve"> SEQ Figure \* ARABIC </w:delInstrText>
        </w:r>
        <w:r w:rsidR="009D52C8" w:rsidDel="002805BC">
          <w:rPr>
            <w:b w:val="0"/>
            <w:bCs w:val="0"/>
          </w:rPr>
          <w:fldChar w:fldCharType="separate"/>
        </w:r>
        <w:r w:rsidDel="002805BC">
          <w:rPr>
            <w:noProof/>
          </w:rPr>
          <w:delText>30</w:delText>
        </w:r>
        <w:r w:rsidR="009D52C8" w:rsidDel="002805BC">
          <w:rPr>
            <w:b w:val="0"/>
            <w:bCs w:val="0"/>
          </w:rPr>
          <w:fldChar w:fldCharType="end"/>
        </w:r>
      </w:del>
    </w:p>
    <w:p w:rsidR="00EF728C" w:rsidRDefault="00EF728C" w:rsidP="005376F1">
      <w:pPr>
        <w:pStyle w:val="Heading3"/>
      </w:pPr>
      <w:r>
        <w:t>Edit client</w:t>
      </w:r>
    </w:p>
    <w:p w:rsidR="00691DD2" w:rsidRDefault="00691DD2" w:rsidP="00691DD2">
      <w:r>
        <w:t>Administrator can edit/update configurations of sub domain. Domain configuration can be updated at any point of time.</w:t>
      </w:r>
      <w:r w:rsidR="00F853A8">
        <w:t xml:space="preserve"> You will find all the configured details in editable mode</w:t>
      </w:r>
    </w:p>
    <w:p w:rsidR="00F853A8" w:rsidRDefault="009D52C8" w:rsidP="00691DD2">
      <w:r>
        <w:rPr>
          <w:noProof/>
        </w:rPr>
        <w:pict>
          <v:shape id="_x0000_s1266" type="#_x0000_t120" style="position:absolute;left:0;text-align:left;margin-left:269.05pt;margin-top:148.25pt;width:23.65pt;height:27.55pt;z-index:251931648" fillcolor="#e36c0a [2409]" strokecolor="#f2f2f2 [3041]" strokeweight="1.5pt">
            <v:shadow on="t" type="perspective" color="#622423 [1605]" opacity=".5" offset="1pt" offset2="-1pt"/>
            <v:textbox style="mso-next-textbox:#_x0000_s1266">
              <w:txbxContent>
                <w:p w:rsidR="008C3EB7" w:rsidRPr="009E4666" w:rsidRDefault="008C3EB7" w:rsidP="005A0B11">
                  <w:pPr>
                    <w:jc w:val="center"/>
                    <w:rPr>
                      <w:b/>
                      <w:color w:val="000000" w:themeColor="text1"/>
                    </w:rPr>
                  </w:pPr>
                  <w:r>
                    <w:rPr>
                      <w:b/>
                      <w:color w:val="000000" w:themeColor="text1"/>
                    </w:rPr>
                    <w:t>2</w:t>
                  </w:r>
                </w:p>
              </w:txbxContent>
            </v:textbox>
          </v:shape>
        </w:pict>
      </w:r>
      <w:r>
        <w:rPr>
          <w:noProof/>
        </w:rPr>
        <w:pict>
          <v:shape id="_x0000_s1265" type="#_x0000_t120" style="position:absolute;left:0;text-align:left;margin-left:-12.2pt;margin-top:55.1pt;width:23.65pt;height:27.55pt;z-index:251930624" fillcolor="#e36c0a [2409]" strokecolor="#f2f2f2 [3041]" strokeweight="1.5pt">
            <v:shadow on="t" type="perspective" color="#622423 [1605]" opacity=".5" offset="1pt" offset2="-1pt"/>
            <v:textbox style="mso-next-textbox:#_x0000_s1265">
              <w:txbxContent>
                <w:p w:rsidR="008C3EB7" w:rsidRPr="009E4666" w:rsidRDefault="008C3EB7" w:rsidP="005A0B11">
                  <w:pPr>
                    <w:jc w:val="center"/>
                    <w:rPr>
                      <w:b/>
                      <w:color w:val="000000" w:themeColor="text1"/>
                    </w:rPr>
                  </w:pPr>
                  <w:r>
                    <w:rPr>
                      <w:b/>
                      <w:color w:val="000000" w:themeColor="text1"/>
                    </w:rPr>
                    <w:t>1</w:t>
                  </w:r>
                </w:p>
              </w:txbxContent>
            </v:textbox>
          </v:shape>
        </w:pict>
      </w:r>
      <w:r w:rsidR="00C075B0" w:rsidRPr="00C075B0">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C075B0">
        <w:rPr>
          <w:noProof/>
        </w:rPr>
        <w:drawing>
          <wp:inline distT="0" distB="0" distL="0" distR="0">
            <wp:extent cx="5943600" cy="2234836"/>
            <wp:effectExtent l="19050" t="0" r="0" b="0"/>
            <wp:docPr id="20" name="Picture 10" descr="C:\Users\nupur\Desktop\monthly tasks\Admin user manual\Admin manual screen shots\edit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pur\Desktop\monthly tasks\Admin user manual\Admin manual screen shots\edit client.png"/>
                    <pic:cNvPicPr>
                      <a:picLocks noChangeAspect="1" noChangeArrowheads="1"/>
                    </pic:cNvPicPr>
                  </pic:nvPicPr>
                  <pic:blipFill>
                    <a:blip r:embed="rId48"/>
                    <a:srcRect/>
                    <a:stretch>
                      <a:fillRect/>
                    </a:stretch>
                  </pic:blipFill>
                  <pic:spPr bwMode="auto">
                    <a:xfrm>
                      <a:off x="0" y="0"/>
                      <a:ext cx="5943600" cy="2234836"/>
                    </a:xfrm>
                    <a:prstGeom prst="rect">
                      <a:avLst/>
                    </a:prstGeom>
                    <a:noFill/>
                    <a:ln w="9525">
                      <a:noFill/>
                      <a:miter lim="800000"/>
                      <a:headEnd/>
                      <a:tailEnd/>
                    </a:ln>
                  </pic:spPr>
                </pic:pic>
              </a:graphicData>
            </a:graphic>
          </wp:inline>
        </w:drawing>
      </w:r>
    </w:p>
    <w:p w:rsidR="00F853A8" w:rsidRDefault="009D52C8" w:rsidP="00691DD2">
      <w:r>
        <w:rPr>
          <w:noProof/>
        </w:rPr>
        <w:lastRenderedPageBreak/>
        <w:pict>
          <v:shape id="_x0000_s1267" type="#_x0000_t120" style="position:absolute;left:0;text-align:left;margin-left:96.15pt;margin-top:-2.4pt;width:23.65pt;height:27.55pt;z-index:251932672" fillcolor="#e36c0a [2409]" strokecolor="#f2f2f2 [3041]" strokeweight="1.5pt">
            <v:shadow on="t" type="perspective" color="#622423 [1605]" opacity=".5" offset="1pt" offset2="-1pt"/>
            <v:textbox style="mso-next-textbox:#_x0000_s1267">
              <w:txbxContent>
                <w:p w:rsidR="008C3EB7" w:rsidRPr="009E4666" w:rsidRDefault="008C3EB7" w:rsidP="005A0B11">
                  <w:pPr>
                    <w:jc w:val="center"/>
                    <w:rPr>
                      <w:b/>
                      <w:color w:val="000000" w:themeColor="text1"/>
                    </w:rPr>
                  </w:pPr>
                  <w:r>
                    <w:rPr>
                      <w:b/>
                      <w:color w:val="000000" w:themeColor="text1"/>
                    </w:rPr>
                    <w:t>3</w:t>
                  </w:r>
                </w:p>
              </w:txbxContent>
            </v:textbox>
          </v:shape>
        </w:pict>
      </w:r>
      <w:r w:rsidR="00F853A8">
        <w:rPr>
          <w:noProof/>
        </w:rPr>
        <w:drawing>
          <wp:inline distT="0" distB="0" distL="0" distR="0">
            <wp:extent cx="5943600" cy="4047120"/>
            <wp:effectExtent l="19050" t="0" r="0" b="0"/>
            <wp:docPr id="7" name="Picture 4" descr="C:\Users\nupur\Desktop\monthly tasks\Admin user manual\Admin manual screen shots\edit cli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edit client1.png"/>
                    <pic:cNvPicPr>
                      <a:picLocks noChangeAspect="1" noChangeArrowheads="1"/>
                    </pic:cNvPicPr>
                  </pic:nvPicPr>
                  <pic:blipFill>
                    <a:blip r:embed="rId49"/>
                    <a:srcRect/>
                    <a:stretch>
                      <a:fillRect/>
                    </a:stretch>
                  </pic:blipFill>
                  <pic:spPr bwMode="auto">
                    <a:xfrm>
                      <a:off x="0" y="0"/>
                      <a:ext cx="5943600" cy="4047120"/>
                    </a:xfrm>
                    <a:prstGeom prst="rect">
                      <a:avLst/>
                    </a:prstGeom>
                    <a:noFill/>
                    <a:ln w="9525">
                      <a:noFill/>
                      <a:miter lim="800000"/>
                      <a:headEnd/>
                      <a:tailEnd/>
                    </a:ln>
                  </pic:spPr>
                </pic:pic>
              </a:graphicData>
            </a:graphic>
          </wp:inline>
        </w:drawing>
      </w:r>
      <w:r w:rsidR="005A0B11" w:rsidRPr="005A0B11">
        <w:rPr>
          <w:noProof/>
        </w:rPr>
        <w:drawing>
          <wp:inline distT="0" distB="0" distL="0" distR="0">
            <wp:extent cx="5943600" cy="2264166"/>
            <wp:effectExtent l="19050" t="0" r="0" b="0"/>
            <wp:docPr id="8" name="Picture 2" descr="C:\Users\nupur\Desktop\monthly tasks\Admin user manual\Admin manual screen shots\cli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client2.png"/>
                    <pic:cNvPicPr>
                      <a:picLocks noChangeAspect="1" noChangeArrowheads="1"/>
                    </pic:cNvPicPr>
                  </pic:nvPicPr>
                  <pic:blipFill>
                    <a:blip r:embed="rId39"/>
                    <a:srcRect/>
                    <a:stretch>
                      <a:fillRect/>
                    </a:stretch>
                  </pic:blipFill>
                  <pic:spPr bwMode="auto">
                    <a:xfrm>
                      <a:off x="0" y="0"/>
                      <a:ext cx="5943600" cy="2264166"/>
                    </a:xfrm>
                    <a:prstGeom prst="rect">
                      <a:avLst/>
                    </a:prstGeom>
                    <a:noFill/>
                    <a:ln w="9525">
                      <a:noFill/>
                      <a:miter lim="800000"/>
                      <a:headEnd/>
                      <a:tailEnd/>
                    </a:ln>
                  </pic:spPr>
                </pic:pic>
              </a:graphicData>
            </a:graphic>
          </wp:inline>
        </w:drawing>
      </w:r>
      <w:r w:rsidR="005A0B11" w:rsidRPr="005A0B11">
        <w:rPr>
          <w:noProof/>
        </w:rPr>
        <w:lastRenderedPageBreak/>
        <w:drawing>
          <wp:inline distT="0" distB="0" distL="0" distR="0">
            <wp:extent cx="5943600" cy="2797291"/>
            <wp:effectExtent l="19050" t="0" r="0" b="0"/>
            <wp:docPr id="9" name="Picture 3" descr="C:\Users\nupur\Desktop\monthly tasks\Admin user manual\Admin manual screen shots\cl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client3.png"/>
                    <pic:cNvPicPr>
                      <a:picLocks noChangeAspect="1" noChangeArrowheads="1"/>
                    </pic:cNvPicPr>
                  </pic:nvPicPr>
                  <pic:blipFill>
                    <a:blip r:embed="rId40"/>
                    <a:srcRect/>
                    <a:stretch>
                      <a:fillRect/>
                    </a:stretch>
                  </pic:blipFill>
                  <pic:spPr bwMode="auto">
                    <a:xfrm>
                      <a:off x="0" y="0"/>
                      <a:ext cx="5943600" cy="2797291"/>
                    </a:xfrm>
                    <a:prstGeom prst="rect">
                      <a:avLst/>
                    </a:prstGeom>
                    <a:noFill/>
                    <a:ln w="9525">
                      <a:noFill/>
                      <a:miter lim="800000"/>
                      <a:headEnd/>
                      <a:tailEnd/>
                    </a:ln>
                  </pic:spPr>
                </pic:pic>
              </a:graphicData>
            </a:graphic>
          </wp:inline>
        </w:drawing>
      </w:r>
      <w:r w:rsidR="005A0B11" w:rsidRPr="005A0B11">
        <w:rPr>
          <w:noProof/>
        </w:rPr>
        <w:drawing>
          <wp:inline distT="0" distB="0" distL="0" distR="0">
            <wp:extent cx="5943600" cy="3153535"/>
            <wp:effectExtent l="19050" t="0" r="0" b="0"/>
            <wp:docPr id="10" name="Picture 5" descr="C:\Users\nupur\Desktop\monthly tasks\Admin user manual\Admin manual screen shots\clien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client5.png"/>
                    <pic:cNvPicPr>
                      <a:picLocks noChangeAspect="1" noChangeArrowheads="1"/>
                    </pic:cNvPicPr>
                  </pic:nvPicPr>
                  <pic:blipFill>
                    <a:blip r:embed="rId41"/>
                    <a:srcRect/>
                    <a:stretch>
                      <a:fillRect/>
                    </a:stretch>
                  </pic:blipFill>
                  <pic:spPr bwMode="auto">
                    <a:xfrm>
                      <a:off x="0" y="0"/>
                      <a:ext cx="5943600" cy="3153535"/>
                    </a:xfrm>
                    <a:prstGeom prst="rect">
                      <a:avLst/>
                    </a:prstGeom>
                    <a:noFill/>
                    <a:ln w="9525">
                      <a:noFill/>
                      <a:miter lim="800000"/>
                      <a:headEnd/>
                      <a:tailEnd/>
                    </a:ln>
                  </pic:spPr>
                </pic:pic>
              </a:graphicData>
            </a:graphic>
          </wp:inline>
        </w:drawing>
      </w:r>
      <w:r w:rsidR="005A0B11">
        <w:rPr>
          <w:noProof/>
        </w:rPr>
        <w:lastRenderedPageBreak/>
        <w:drawing>
          <wp:inline distT="0" distB="0" distL="0" distR="0">
            <wp:extent cx="5943600" cy="3381110"/>
            <wp:effectExtent l="19050" t="0" r="0" b="0"/>
            <wp:docPr id="11" name="Picture 5" descr="C:\Users\nupur\Desktop\monthly tasks\Admin user manual\Admin manual screen shots\edit cli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edit client2.png"/>
                    <pic:cNvPicPr>
                      <a:picLocks noChangeAspect="1" noChangeArrowheads="1"/>
                    </pic:cNvPicPr>
                  </pic:nvPicPr>
                  <pic:blipFill>
                    <a:blip r:embed="rId50"/>
                    <a:srcRect/>
                    <a:stretch>
                      <a:fillRect/>
                    </a:stretch>
                  </pic:blipFill>
                  <pic:spPr bwMode="auto">
                    <a:xfrm>
                      <a:off x="0" y="0"/>
                      <a:ext cx="5943600" cy="3381110"/>
                    </a:xfrm>
                    <a:prstGeom prst="rect">
                      <a:avLst/>
                    </a:prstGeom>
                    <a:noFill/>
                    <a:ln w="9525">
                      <a:noFill/>
                      <a:miter lim="800000"/>
                      <a:headEnd/>
                      <a:tailEnd/>
                    </a:ln>
                  </pic:spPr>
                </pic:pic>
              </a:graphicData>
            </a:graphic>
          </wp:inline>
        </w:drawing>
      </w:r>
      <w:r w:rsidR="00C27107" w:rsidRPr="00C27107">
        <w:rPr>
          <w:noProof/>
        </w:rPr>
        <w:t xml:space="preserve"> </w:t>
      </w:r>
      <w:r w:rsidR="00C27107">
        <w:rPr>
          <w:noProof/>
        </w:rPr>
        <w:drawing>
          <wp:inline distT="0" distB="0" distL="0" distR="0">
            <wp:extent cx="5943600" cy="366137"/>
            <wp:effectExtent l="19050" t="0" r="0" b="0"/>
            <wp:docPr id="14" name="Picture 7" descr="C:\Users\nupur\Desktop\monthly tasks\Admin user manual\Admin manual screen shots\edit cli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pur\Desktop\monthly tasks\Admin user manual\Admin manual screen shots\edit client3.png"/>
                    <pic:cNvPicPr>
                      <a:picLocks noChangeAspect="1" noChangeArrowheads="1"/>
                    </pic:cNvPicPr>
                  </pic:nvPicPr>
                  <pic:blipFill>
                    <a:blip r:embed="rId51"/>
                    <a:srcRect/>
                    <a:stretch>
                      <a:fillRect/>
                    </a:stretch>
                  </pic:blipFill>
                  <pic:spPr bwMode="auto">
                    <a:xfrm>
                      <a:off x="0" y="0"/>
                      <a:ext cx="5943600" cy="366137"/>
                    </a:xfrm>
                    <a:prstGeom prst="rect">
                      <a:avLst/>
                    </a:prstGeom>
                    <a:noFill/>
                    <a:ln w="9525">
                      <a:noFill/>
                      <a:miter lim="800000"/>
                      <a:headEnd/>
                      <a:tailEnd/>
                    </a:ln>
                  </pic:spPr>
                </pic:pic>
              </a:graphicData>
            </a:graphic>
          </wp:inline>
        </w:drawing>
      </w:r>
    </w:p>
    <w:p w:rsidR="00C27107" w:rsidRDefault="009D52C8" w:rsidP="00C27107">
      <w:pPr>
        <w:rPr>
          <w:b/>
        </w:rPr>
      </w:pPr>
      <w:r w:rsidRPr="009D52C8">
        <w:rPr>
          <w:noProof/>
        </w:rPr>
        <w:pict>
          <v:shape id="_x0000_s1268" type="#_x0000_t120" style="position:absolute;left:0;text-align:left;margin-left:230.1pt;margin-top:-117.35pt;width:23.65pt;height:27.55pt;z-index:251933696" fillcolor="#e36c0a [2409]" strokecolor="#f2f2f2 [3041]" strokeweight="1.5pt">
            <v:shadow on="t" type="perspective" color="#622423 [1605]" opacity=".5" offset="1pt" offset2="-1pt"/>
            <v:textbox style="mso-next-textbox:#_x0000_s1268">
              <w:txbxContent>
                <w:p w:rsidR="008C3EB7" w:rsidRPr="009E4666" w:rsidRDefault="008C3EB7" w:rsidP="005A0B11">
                  <w:pPr>
                    <w:jc w:val="center"/>
                    <w:rPr>
                      <w:b/>
                      <w:color w:val="000000" w:themeColor="text1"/>
                    </w:rPr>
                  </w:pPr>
                  <w:r>
                    <w:rPr>
                      <w:b/>
                      <w:color w:val="000000" w:themeColor="text1"/>
                    </w:rPr>
                    <w:t>4</w:t>
                  </w:r>
                </w:p>
              </w:txbxContent>
            </v:textbox>
          </v:shape>
        </w:pict>
      </w:r>
      <w:r w:rsidR="00C27107" w:rsidRPr="0053001B">
        <w:rPr>
          <w:b/>
        </w:rPr>
        <w:t xml:space="preserve">Steps to </w:t>
      </w:r>
      <w:r w:rsidR="00C27107">
        <w:rPr>
          <w:b/>
        </w:rPr>
        <w:t>Edit Client</w:t>
      </w:r>
      <w:r w:rsidR="00C27107" w:rsidRPr="0053001B">
        <w:rPr>
          <w:b/>
        </w:rPr>
        <w:t>:</w:t>
      </w:r>
    </w:p>
    <w:p w:rsidR="00C27107" w:rsidRDefault="00C27107" w:rsidP="001B016D">
      <w:pPr>
        <w:pStyle w:val="ListParagraph"/>
        <w:numPr>
          <w:ilvl w:val="0"/>
          <w:numId w:val="17"/>
        </w:numPr>
      </w:pPr>
      <w:r>
        <w:t>Click on Manage client from the left accordion</w:t>
      </w:r>
    </w:p>
    <w:p w:rsidR="00C27107" w:rsidRDefault="00C27107" w:rsidP="001B016D">
      <w:pPr>
        <w:pStyle w:val="ListParagraph"/>
        <w:numPr>
          <w:ilvl w:val="0"/>
          <w:numId w:val="17"/>
        </w:numPr>
      </w:pPr>
      <w:r>
        <w:t>Click on edit icon, from the listing</w:t>
      </w:r>
    </w:p>
    <w:p w:rsidR="00C27107" w:rsidRDefault="00C27107" w:rsidP="001B016D">
      <w:pPr>
        <w:pStyle w:val="ListParagraph"/>
        <w:numPr>
          <w:ilvl w:val="0"/>
          <w:numId w:val="17"/>
        </w:numPr>
      </w:pPr>
      <w:r>
        <w:t>Update the required details</w:t>
      </w:r>
    </w:p>
    <w:p w:rsidR="00C27107" w:rsidRDefault="00C27107" w:rsidP="001B016D">
      <w:pPr>
        <w:pStyle w:val="ListParagraph"/>
        <w:numPr>
          <w:ilvl w:val="0"/>
          <w:numId w:val="17"/>
        </w:numPr>
      </w:pPr>
      <w:r>
        <w:t>Click on update button</w:t>
      </w:r>
    </w:p>
    <w:p w:rsidR="005A0B11" w:rsidRDefault="00C27107" w:rsidP="00C27107">
      <w:r>
        <w:t>On successful update, you will be notified with a message “</w:t>
      </w:r>
      <w:r w:rsidR="009D52C8" w:rsidRPr="009D52C8">
        <w:rPr>
          <w:b/>
          <w:rPrChange w:id="429" w:author="nupur" w:date="2014-06-13T17:35:00Z">
            <w:rPr>
              <w:b/>
              <w:bCs/>
              <w:color w:val="0000FF"/>
              <w:sz w:val="18"/>
              <w:szCs w:val="18"/>
              <w:u w:val="single"/>
            </w:rPr>
          </w:rPrChange>
        </w:rPr>
        <w:t>Client updated successfully</w:t>
      </w:r>
      <w:r>
        <w:t>” and will be redirected to manage client listing.</w:t>
      </w:r>
    </w:p>
    <w:p w:rsidR="00EF728C" w:rsidRDefault="00EF728C" w:rsidP="005376F1">
      <w:pPr>
        <w:pStyle w:val="Heading3"/>
      </w:pPr>
      <w:r>
        <w:t>Select logo</w:t>
      </w:r>
    </w:p>
    <w:p w:rsidR="00691DD2" w:rsidRDefault="00691DD2" w:rsidP="00691DD2">
      <w:r>
        <w:t xml:space="preserve">Administrator can configure </w:t>
      </w:r>
      <w:r w:rsidR="008D6861">
        <w:t xml:space="preserve">Company’s and Client’s logo </w:t>
      </w:r>
      <w:r>
        <w:t>to be displayed on the home page of the respective domain</w:t>
      </w:r>
    </w:p>
    <w:p w:rsidR="003B3C6D" w:rsidRDefault="003B3C6D" w:rsidP="00691DD2">
      <w:r>
        <w:rPr>
          <w:noProof/>
        </w:rPr>
        <w:lastRenderedPageBreak/>
        <w:drawing>
          <wp:inline distT="0" distB="0" distL="0" distR="0">
            <wp:extent cx="5943600" cy="2214028"/>
            <wp:effectExtent l="19050" t="0" r="0" b="0"/>
            <wp:docPr id="21" name="Picture 11" descr="C:\Users\nupur\Desktop\monthly tasks\Admin user manual\Admin manual screen shots\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pur\Desktop\monthly tasks\Admin user manual\Admin manual screen shots\logo1.png"/>
                    <pic:cNvPicPr>
                      <a:picLocks noChangeAspect="1" noChangeArrowheads="1"/>
                    </pic:cNvPicPr>
                  </pic:nvPicPr>
                  <pic:blipFill>
                    <a:blip r:embed="rId52"/>
                    <a:srcRect/>
                    <a:stretch>
                      <a:fillRect/>
                    </a:stretch>
                  </pic:blipFill>
                  <pic:spPr bwMode="auto">
                    <a:xfrm>
                      <a:off x="0" y="0"/>
                      <a:ext cx="5943600" cy="2214028"/>
                    </a:xfrm>
                    <a:prstGeom prst="rect">
                      <a:avLst/>
                    </a:prstGeom>
                    <a:noFill/>
                    <a:ln w="9525">
                      <a:noFill/>
                      <a:miter lim="800000"/>
                      <a:headEnd/>
                      <a:tailEnd/>
                    </a:ln>
                  </pic:spPr>
                </pic:pic>
              </a:graphicData>
            </a:graphic>
          </wp:inline>
        </w:drawing>
      </w:r>
    </w:p>
    <w:p w:rsidR="008D6861" w:rsidRDefault="009D52C8" w:rsidP="00691DD2">
      <w:r>
        <w:rPr>
          <w:noProof/>
        </w:rPr>
        <w:pict>
          <v:shape id="_x0000_s1262" type="#_x0000_t120" style="position:absolute;left:0;text-align:left;margin-left:-16.15pt;margin-top:87.75pt;width:23.65pt;height:27.55pt;z-index:251927552" fillcolor="#e36c0a [2409]" strokecolor="#f2f2f2 [3041]" strokeweight="1.5pt">
            <v:shadow on="t" type="perspective" color="#622423 [1605]" opacity=".5" offset="1pt" offset2="-1pt"/>
            <v:textbox style="mso-next-textbox:#_x0000_s1262">
              <w:txbxContent>
                <w:p w:rsidR="008C3EB7" w:rsidRPr="009E4666" w:rsidRDefault="008C3EB7" w:rsidP="008D6861">
                  <w:pPr>
                    <w:jc w:val="center"/>
                    <w:rPr>
                      <w:b/>
                      <w:color w:val="000000" w:themeColor="text1"/>
                    </w:rPr>
                  </w:pPr>
                  <w:r>
                    <w:rPr>
                      <w:b/>
                      <w:color w:val="000000" w:themeColor="text1"/>
                    </w:rPr>
                    <w:t>2</w:t>
                  </w:r>
                </w:p>
              </w:txbxContent>
            </v:textbox>
          </v:shape>
        </w:pict>
      </w:r>
      <w:r>
        <w:rPr>
          <w:noProof/>
        </w:rPr>
        <w:pict>
          <v:shape id="_x0000_s1261" type="#_x0000_t120" style="position:absolute;left:0;text-align:left;margin-left:-16.15pt;margin-top:49.6pt;width:23.65pt;height:27.55pt;z-index:251926528" fillcolor="#e36c0a [2409]" strokecolor="#f2f2f2 [3041]" strokeweight="1.5pt">
            <v:shadow on="t" type="perspective" color="#622423 [1605]" opacity=".5" offset="1pt" offset2="-1pt"/>
            <v:textbox style="mso-next-textbox:#_x0000_s1261">
              <w:txbxContent>
                <w:p w:rsidR="008C3EB7" w:rsidRPr="009E4666" w:rsidRDefault="008C3EB7" w:rsidP="008D6861">
                  <w:pPr>
                    <w:jc w:val="center"/>
                    <w:rPr>
                      <w:b/>
                      <w:color w:val="000000" w:themeColor="text1"/>
                    </w:rPr>
                  </w:pPr>
                  <w:r>
                    <w:rPr>
                      <w:b/>
                      <w:color w:val="000000" w:themeColor="text1"/>
                    </w:rPr>
                    <w:t>1</w:t>
                  </w:r>
                </w:p>
              </w:txbxContent>
            </v:textbox>
          </v:shape>
        </w:pict>
      </w:r>
      <w:r>
        <w:rPr>
          <w:noProof/>
        </w:rPr>
        <w:pict>
          <v:shape id="_x0000_s1263" type="#_x0000_t120" style="position:absolute;left:0;text-align:left;margin-left:133.5pt;margin-top:246.25pt;width:23.65pt;height:27.55pt;z-index:251928576" fillcolor="#e36c0a [2409]" strokecolor="#f2f2f2 [3041]" strokeweight="1.5pt">
            <v:shadow on="t" type="perspective" color="#622423 [1605]" opacity=".5" offset="1pt" offset2="-1pt"/>
            <v:textbox style="mso-next-textbox:#_x0000_s1263">
              <w:txbxContent>
                <w:p w:rsidR="008C3EB7" w:rsidRPr="009E4666" w:rsidRDefault="008C3EB7" w:rsidP="008D6861">
                  <w:pPr>
                    <w:jc w:val="center"/>
                    <w:rPr>
                      <w:b/>
                      <w:color w:val="000000" w:themeColor="text1"/>
                    </w:rPr>
                  </w:pPr>
                  <w:r>
                    <w:rPr>
                      <w:b/>
                      <w:color w:val="000000" w:themeColor="text1"/>
                    </w:rPr>
                    <w:t>3</w:t>
                  </w:r>
                </w:p>
              </w:txbxContent>
            </v:textbox>
          </v:shape>
        </w:pict>
      </w:r>
      <w:r w:rsidR="00F835E3" w:rsidRPr="00F835E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F835E3">
        <w:rPr>
          <w:noProof/>
        </w:rPr>
        <w:drawing>
          <wp:inline distT="0" distB="0" distL="0" distR="0">
            <wp:extent cx="5943600" cy="3848571"/>
            <wp:effectExtent l="19050" t="0" r="0" b="0"/>
            <wp:docPr id="19" name="Picture 9" descr="C:\Users\nupur\Desktop\monthly tasks\Admin user manual\Admin manual screen shots\select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pur\Desktop\monthly tasks\Admin user manual\Admin manual screen shots\select logo.png"/>
                    <pic:cNvPicPr>
                      <a:picLocks noChangeAspect="1" noChangeArrowheads="1"/>
                    </pic:cNvPicPr>
                  </pic:nvPicPr>
                  <pic:blipFill>
                    <a:blip r:embed="rId53"/>
                    <a:srcRect/>
                    <a:stretch>
                      <a:fillRect/>
                    </a:stretch>
                  </pic:blipFill>
                  <pic:spPr bwMode="auto">
                    <a:xfrm>
                      <a:off x="0" y="0"/>
                      <a:ext cx="5943600" cy="3848571"/>
                    </a:xfrm>
                    <a:prstGeom prst="rect">
                      <a:avLst/>
                    </a:prstGeom>
                    <a:noFill/>
                    <a:ln w="9525">
                      <a:noFill/>
                      <a:miter lim="800000"/>
                      <a:headEnd/>
                      <a:tailEnd/>
                    </a:ln>
                  </pic:spPr>
                </pic:pic>
              </a:graphicData>
            </a:graphic>
          </wp:inline>
        </w:drawing>
      </w:r>
    </w:p>
    <w:p w:rsidR="008D6861" w:rsidRDefault="008D6861" w:rsidP="008D6861">
      <w:pPr>
        <w:rPr>
          <w:b/>
        </w:rPr>
      </w:pPr>
      <w:r w:rsidRPr="0053001B">
        <w:rPr>
          <w:b/>
        </w:rPr>
        <w:t xml:space="preserve">Steps to </w:t>
      </w:r>
      <w:r>
        <w:rPr>
          <w:b/>
        </w:rPr>
        <w:t>select logo:</w:t>
      </w:r>
    </w:p>
    <w:p w:rsidR="008D6861" w:rsidRDefault="008D6861" w:rsidP="001B016D">
      <w:pPr>
        <w:pStyle w:val="ListParagraph"/>
        <w:numPr>
          <w:ilvl w:val="0"/>
          <w:numId w:val="16"/>
        </w:numPr>
      </w:pPr>
      <w:r>
        <w:t>Select Company’s logo</w:t>
      </w:r>
    </w:p>
    <w:p w:rsidR="008D6861" w:rsidRDefault="008D6861" w:rsidP="001B016D">
      <w:pPr>
        <w:pStyle w:val="ListParagraph"/>
        <w:numPr>
          <w:ilvl w:val="0"/>
          <w:numId w:val="16"/>
        </w:numPr>
      </w:pPr>
      <w:r>
        <w:t>Browse and upload Client’s logo</w:t>
      </w:r>
    </w:p>
    <w:p w:rsidR="008D6861" w:rsidRDefault="008D6861" w:rsidP="001B016D">
      <w:pPr>
        <w:pStyle w:val="ListParagraph"/>
        <w:numPr>
          <w:ilvl w:val="0"/>
          <w:numId w:val="16"/>
        </w:numPr>
      </w:pPr>
      <w:r>
        <w:t>Click on submit button</w:t>
      </w:r>
    </w:p>
    <w:p w:rsidR="008D6861" w:rsidRPr="00650235" w:rsidRDefault="008D6861" w:rsidP="008D6861">
      <w:pPr>
        <w:rPr>
          <w:b/>
          <w:rPrChange w:id="430" w:author="nupur" w:date="2014-06-13T17:36:00Z">
            <w:rPr/>
          </w:rPrChange>
        </w:rPr>
      </w:pPr>
      <w:r>
        <w:t>On successful logo submission, you will be notified with a message “</w:t>
      </w:r>
      <w:r w:rsidR="009D52C8" w:rsidRPr="009D52C8">
        <w:rPr>
          <w:b/>
          <w:rPrChange w:id="431" w:author="nupur" w:date="2014-06-13T17:36:00Z">
            <w:rPr>
              <w:b/>
              <w:bCs/>
              <w:color w:val="0000FF"/>
              <w:sz w:val="18"/>
              <w:szCs w:val="18"/>
              <w:u w:val="single"/>
            </w:rPr>
          </w:rPrChange>
        </w:rPr>
        <w:t>Logo updated successfully”</w:t>
      </w:r>
    </w:p>
    <w:p w:rsidR="00691DD2" w:rsidRDefault="009D52C8" w:rsidP="00691DD2">
      <w:r>
        <w:rPr>
          <w:noProof/>
        </w:rPr>
        <w:lastRenderedPageBreak/>
        <w:pict>
          <v:rect id="_x0000_s1264" style="position:absolute;left:0;text-align:left;margin-left:-1.25pt;margin-top:50.75pt;width:43.8pt;height:27.8pt;z-index:251929600" fillcolor="#f79646 [3209]" strokecolor="#f2f2f2 [3041]" strokeweight="3pt">
            <v:shadow on="t" type="perspective" color="#974706 [1609]" opacity=".5" offset="1pt" offset2="-1pt"/>
            <v:textbox style="mso-next-textbox:#_x0000_s1264">
              <w:txbxContent>
                <w:p w:rsidR="008C3EB7" w:rsidRDefault="008C3EB7">
                  <w:r>
                    <w:t>Note</w:t>
                  </w:r>
                </w:p>
              </w:txbxContent>
            </v:textbox>
          </v:rect>
        </w:pict>
      </w:r>
      <w:r w:rsidR="00691DD2">
        <w:rPr>
          <w:noProof/>
        </w:rPr>
        <w:drawing>
          <wp:inline distT="0" distB="0" distL="0" distR="0">
            <wp:extent cx="5943600" cy="439545"/>
            <wp:effectExtent l="19050" t="0" r="0" b="0"/>
            <wp:docPr id="5" name="Picture 2" descr="C:\Users\nupur\Desktop\monthly tasks\Admin user manual\Admin manual screen shots\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logo2.png"/>
                    <pic:cNvPicPr>
                      <a:picLocks noChangeAspect="1" noChangeArrowheads="1"/>
                    </pic:cNvPicPr>
                  </pic:nvPicPr>
                  <pic:blipFill>
                    <a:blip r:embed="rId54"/>
                    <a:srcRect/>
                    <a:stretch>
                      <a:fillRect/>
                    </a:stretch>
                  </pic:blipFill>
                  <pic:spPr bwMode="auto">
                    <a:xfrm>
                      <a:off x="0" y="0"/>
                      <a:ext cx="5943600" cy="439545"/>
                    </a:xfrm>
                    <a:prstGeom prst="rect">
                      <a:avLst/>
                    </a:prstGeom>
                    <a:noFill/>
                    <a:ln w="9525">
                      <a:noFill/>
                      <a:miter lim="800000"/>
                      <a:headEnd/>
                      <a:tailEnd/>
                    </a:ln>
                  </pic:spPr>
                </pic:pic>
              </a:graphicData>
            </a:graphic>
          </wp:inline>
        </w:drawing>
      </w:r>
    </w:p>
    <w:p w:rsidR="00F853A8" w:rsidRPr="00691DD2" w:rsidRDefault="00F853A8" w:rsidP="00691DD2">
      <w:r>
        <w:t xml:space="preserve">                 </w:t>
      </w:r>
      <w:r w:rsidR="0013737C">
        <w:rPr>
          <w:noProof/>
        </w:rPr>
        <w:drawing>
          <wp:inline distT="0" distB="0" distL="0" distR="0">
            <wp:extent cx="3554095" cy="413385"/>
            <wp:effectExtent l="19050" t="0" r="8255" b="0"/>
            <wp:docPr id="15" name="Picture 8" descr="C:\Users\nupur\Desktop\monthly tasks\Admin user manual\Admin manual screen shots\log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pur\Desktop\monthly tasks\Admin user manual\Admin manual screen shots\logo3.png"/>
                    <pic:cNvPicPr>
                      <a:picLocks noChangeAspect="1" noChangeArrowheads="1"/>
                    </pic:cNvPicPr>
                  </pic:nvPicPr>
                  <pic:blipFill>
                    <a:blip r:embed="rId55"/>
                    <a:srcRect/>
                    <a:stretch>
                      <a:fillRect/>
                    </a:stretch>
                  </pic:blipFill>
                  <pic:spPr bwMode="auto">
                    <a:xfrm>
                      <a:off x="0" y="0"/>
                      <a:ext cx="3554095" cy="413385"/>
                    </a:xfrm>
                    <a:prstGeom prst="rect">
                      <a:avLst/>
                    </a:prstGeom>
                    <a:noFill/>
                    <a:ln w="9525">
                      <a:noFill/>
                      <a:miter lim="800000"/>
                      <a:headEnd/>
                      <a:tailEnd/>
                    </a:ln>
                  </pic:spPr>
                </pic:pic>
              </a:graphicData>
            </a:graphic>
          </wp:inline>
        </w:drawing>
      </w:r>
    </w:p>
    <w:p w:rsidR="00EF728C" w:rsidRDefault="00EF728C" w:rsidP="005376F1">
      <w:pPr>
        <w:pStyle w:val="Heading3"/>
      </w:pPr>
      <w:r>
        <w:t>Default configurations</w:t>
      </w:r>
    </w:p>
    <w:p w:rsidR="008D6861" w:rsidRDefault="008D6861" w:rsidP="008D6861">
      <w:pPr>
        <w:spacing w:after="0"/>
      </w:pPr>
      <w:r>
        <w:t>Interface through which administrator can set default configuration</w:t>
      </w:r>
      <w:r w:rsidR="00EE0DBD">
        <w:t>, default field values and show/hide of fields on event notice</w:t>
      </w:r>
      <w:r>
        <w:t xml:space="preserve"> for the </w:t>
      </w:r>
      <w:r w:rsidR="00EE0DBD">
        <w:t xml:space="preserve">modules and events configured on respective </w:t>
      </w:r>
      <w:r>
        <w:t xml:space="preserve">sub domain. </w:t>
      </w:r>
    </w:p>
    <w:p w:rsidR="00EE0DBD" w:rsidRDefault="00EE0DBD" w:rsidP="008D6861">
      <w:pPr>
        <w:spacing w:after="0"/>
      </w:pPr>
    </w:p>
    <w:p w:rsidR="00EE0DBD" w:rsidRDefault="009D52C8" w:rsidP="008D6861">
      <w:pPr>
        <w:spacing w:after="0"/>
      </w:pPr>
      <w:r>
        <w:rPr>
          <w:noProof/>
        </w:rPr>
        <w:pict>
          <v:shape id="_x0000_s1269" type="#_x0000_t120" style="position:absolute;left:0;text-align:left;margin-left:302pt;margin-top:147.4pt;width:23.65pt;height:27.55pt;z-index:251934720" fillcolor="#e36c0a [2409]" strokecolor="#f2f2f2 [3041]" strokeweight="1.5pt">
            <v:shadow on="t" type="perspective" color="#622423 [1605]" opacity=".5" offset="1pt" offset2="-1pt"/>
            <v:textbox style="mso-next-textbox:#_x0000_s1269">
              <w:txbxContent>
                <w:p w:rsidR="008C3EB7" w:rsidRPr="009E4666" w:rsidRDefault="008C3EB7" w:rsidP="00EE0DBD">
                  <w:pPr>
                    <w:jc w:val="center"/>
                    <w:rPr>
                      <w:b/>
                      <w:color w:val="000000" w:themeColor="text1"/>
                    </w:rPr>
                  </w:pPr>
                  <w:r>
                    <w:rPr>
                      <w:b/>
                      <w:color w:val="000000" w:themeColor="text1"/>
                    </w:rPr>
                    <w:t>1</w:t>
                  </w:r>
                </w:p>
              </w:txbxContent>
            </v:textbox>
          </v:shape>
        </w:pict>
      </w:r>
      <w:r w:rsidR="00EE0DBD">
        <w:rPr>
          <w:noProof/>
        </w:rPr>
        <w:drawing>
          <wp:inline distT="0" distB="0" distL="0" distR="0">
            <wp:extent cx="5943600" cy="2233747"/>
            <wp:effectExtent l="19050" t="0" r="0" b="0"/>
            <wp:docPr id="22" name="Picture 12" descr="C:\Users\nupur\Desktop\monthly tasks\Admin user manual\Admin manual screen shots\default 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pur\Desktop\monthly tasks\Admin user manual\Admin manual screen shots\default con.png"/>
                    <pic:cNvPicPr>
                      <a:picLocks noChangeAspect="1" noChangeArrowheads="1"/>
                    </pic:cNvPicPr>
                  </pic:nvPicPr>
                  <pic:blipFill>
                    <a:blip r:embed="rId56"/>
                    <a:srcRect/>
                    <a:stretch>
                      <a:fillRect/>
                    </a:stretch>
                  </pic:blipFill>
                  <pic:spPr bwMode="auto">
                    <a:xfrm>
                      <a:off x="0" y="0"/>
                      <a:ext cx="5943600" cy="2233747"/>
                    </a:xfrm>
                    <a:prstGeom prst="rect">
                      <a:avLst/>
                    </a:prstGeom>
                    <a:noFill/>
                    <a:ln w="9525">
                      <a:noFill/>
                      <a:miter lim="800000"/>
                      <a:headEnd/>
                      <a:tailEnd/>
                    </a:ln>
                  </pic:spPr>
                </pic:pic>
              </a:graphicData>
            </a:graphic>
          </wp:inline>
        </w:drawing>
      </w:r>
    </w:p>
    <w:p w:rsidR="00EE0DBD" w:rsidRDefault="00EE0DBD" w:rsidP="008D6861">
      <w:pPr>
        <w:spacing w:after="0"/>
      </w:pPr>
    </w:p>
    <w:p w:rsidR="00EE0DBD" w:rsidRDefault="00EE0DBD" w:rsidP="008D6861">
      <w:pPr>
        <w:spacing w:after="0"/>
      </w:pPr>
      <w:r>
        <w:rPr>
          <w:noProof/>
        </w:rPr>
        <w:drawing>
          <wp:inline distT="0" distB="0" distL="0" distR="0">
            <wp:extent cx="5943600" cy="1220106"/>
            <wp:effectExtent l="19050" t="0" r="0" b="0"/>
            <wp:docPr id="23" name="Picture 13" descr="C:\Users\nupur\Desktop\monthly tasks\Admin user manual\Admin manual screen shots\default 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pur\Desktop\monthly tasks\Admin user manual\Admin manual screen shots\default con1.png"/>
                    <pic:cNvPicPr>
                      <a:picLocks noChangeAspect="1" noChangeArrowheads="1"/>
                    </pic:cNvPicPr>
                  </pic:nvPicPr>
                  <pic:blipFill>
                    <a:blip r:embed="rId57"/>
                    <a:srcRect/>
                    <a:stretch>
                      <a:fillRect/>
                    </a:stretch>
                  </pic:blipFill>
                  <pic:spPr bwMode="auto">
                    <a:xfrm>
                      <a:off x="0" y="0"/>
                      <a:ext cx="5943600" cy="1220106"/>
                    </a:xfrm>
                    <a:prstGeom prst="rect">
                      <a:avLst/>
                    </a:prstGeom>
                    <a:noFill/>
                    <a:ln w="9525">
                      <a:noFill/>
                      <a:miter lim="800000"/>
                      <a:headEnd/>
                      <a:tailEnd/>
                    </a:ln>
                  </pic:spPr>
                </pic:pic>
              </a:graphicData>
            </a:graphic>
          </wp:inline>
        </w:drawing>
      </w:r>
    </w:p>
    <w:p w:rsidR="00EE0DBD" w:rsidRDefault="00EE0DBD" w:rsidP="008D6861">
      <w:pPr>
        <w:spacing w:after="0"/>
      </w:pPr>
    </w:p>
    <w:p w:rsidR="00014BBA" w:rsidRDefault="008D6861" w:rsidP="001B016D">
      <w:pPr>
        <w:pStyle w:val="ListParagraph"/>
        <w:numPr>
          <w:ilvl w:val="0"/>
          <w:numId w:val="21"/>
        </w:numPr>
      </w:pPr>
      <w:r>
        <w:t xml:space="preserve">While configuring default configuration, </w:t>
      </w:r>
      <w:r w:rsidR="00EE0DBD">
        <w:t>administrator can also</w:t>
      </w:r>
      <w:r>
        <w:t xml:space="preserve"> dump (copy) default configuration of any sub domain to the current domain. </w:t>
      </w:r>
    </w:p>
    <w:p w:rsidR="00EE0DBD" w:rsidRDefault="009D52C8" w:rsidP="008D686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lastRenderedPageBreak/>
        <w:pict>
          <v:shape id="_x0000_s1270" type="#_x0000_t120" style="position:absolute;left:0;text-align:left;margin-left:197.45pt;margin-top:57.5pt;width:23.65pt;height:27.55pt;z-index:251935744" fillcolor="#e36c0a [2409]" strokecolor="#f2f2f2 [3041]" strokeweight="1.5pt">
            <v:shadow on="t" type="perspective" color="#622423 [1605]" opacity=".5" offset="1pt" offset2="-1pt"/>
            <v:textbox style="mso-next-textbox:#_x0000_s1270">
              <w:txbxContent>
                <w:p w:rsidR="008C3EB7" w:rsidRPr="009E4666" w:rsidRDefault="008C3EB7" w:rsidP="00EE0DBD">
                  <w:pPr>
                    <w:jc w:val="center"/>
                    <w:rPr>
                      <w:b/>
                      <w:color w:val="000000" w:themeColor="text1"/>
                    </w:rPr>
                  </w:pPr>
                  <w:r>
                    <w:rPr>
                      <w:b/>
                      <w:color w:val="000000" w:themeColor="text1"/>
                    </w:rPr>
                    <w:t>2</w:t>
                  </w:r>
                </w:p>
              </w:txbxContent>
            </v:textbox>
          </v:shape>
        </w:pict>
      </w:r>
      <w:r w:rsidR="00EE0DBD">
        <w:rPr>
          <w:noProof/>
        </w:rPr>
        <w:drawing>
          <wp:inline distT="0" distB="0" distL="0" distR="0">
            <wp:extent cx="5943600" cy="963582"/>
            <wp:effectExtent l="19050" t="0" r="0" b="0"/>
            <wp:docPr id="24" name="Picture 14" descr="C:\Users\nupur\Desktop\monthly tasks\Admin user manual\Admin manual screen shots\default 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pur\Desktop\monthly tasks\Admin user manual\Admin manual screen shots\default con2.png"/>
                    <pic:cNvPicPr>
                      <a:picLocks noChangeAspect="1" noChangeArrowheads="1"/>
                    </pic:cNvPicPr>
                  </pic:nvPicPr>
                  <pic:blipFill>
                    <a:blip r:embed="rId58"/>
                    <a:srcRect/>
                    <a:stretch>
                      <a:fillRect/>
                    </a:stretch>
                  </pic:blipFill>
                  <pic:spPr bwMode="auto">
                    <a:xfrm>
                      <a:off x="0" y="0"/>
                      <a:ext cx="5943600" cy="963582"/>
                    </a:xfrm>
                    <a:prstGeom prst="rect">
                      <a:avLst/>
                    </a:prstGeom>
                    <a:noFill/>
                    <a:ln w="9525">
                      <a:noFill/>
                      <a:miter lim="800000"/>
                      <a:headEnd/>
                      <a:tailEnd/>
                    </a:ln>
                  </pic:spPr>
                </pic:pic>
              </a:graphicData>
            </a:graphic>
          </wp:inline>
        </w:drawing>
      </w:r>
    </w:p>
    <w:p w:rsidR="00EE0DBD" w:rsidRDefault="009D52C8" w:rsidP="008D686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pict>
          <v:shape id="_x0000_s1271" type="#_x0000_t120" style="position:absolute;left:0;text-align:left;margin-left:365.25pt;margin-top:56.3pt;width:23.65pt;height:27.55pt;z-index:251936768" fillcolor="#e36c0a [2409]" strokecolor="#f2f2f2 [3041]" strokeweight="1.5pt">
            <v:shadow on="t" type="perspective" color="#622423 [1605]" opacity=".5" offset="1pt" offset2="-1pt"/>
            <v:textbox style="mso-next-textbox:#_x0000_s1271">
              <w:txbxContent>
                <w:p w:rsidR="008C3EB7" w:rsidRPr="009E4666" w:rsidRDefault="008C3EB7" w:rsidP="00EE0DBD">
                  <w:pPr>
                    <w:jc w:val="center"/>
                    <w:rPr>
                      <w:b/>
                      <w:color w:val="000000" w:themeColor="text1"/>
                    </w:rPr>
                  </w:pPr>
                  <w:r>
                    <w:rPr>
                      <w:b/>
                      <w:color w:val="000000" w:themeColor="text1"/>
                    </w:rPr>
                    <w:t>3</w:t>
                  </w:r>
                </w:p>
              </w:txbxContent>
            </v:textbox>
          </v:shape>
        </w:pict>
      </w:r>
      <w:r w:rsidR="00EE0DBD" w:rsidRPr="00EE0DB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EE0DBD">
        <w:rPr>
          <w:noProof/>
        </w:rPr>
        <w:drawing>
          <wp:inline distT="0" distB="0" distL="0" distR="0">
            <wp:extent cx="5943600" cy="975311"/>
            <wp:effectExtent l="19050" t="0" r="0" b="0"/>
            <wp:docPr id="25" name="Picture 15" descr="C:\Users\nupur\Desktop\monthly tasks\Admin user manual\Admin manual screen shots\default c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pur\Desktop\monthly tasks\Admin user manual\Admin manual screen shots\default con3.png"/>
                    <pic:cNvPicPr>
                      <a:picLocks noChangeAspect="1" noChangeArrowheads="1"/>
                    </pic:cNvPicPr>
                  </pic:nvPicPr>
                  <pic:blipFill>
                    <a:blip r:embed="rId59"/>
                    <a:srcRect/>
                    <a:stretch>
                      <a:fillRect/>
                    </a:stretch>
                  </pic:blipFill>
                  <pic:spPr bwMode="auto">
                    <a:xfrm>
                      <a:off x="0" y="0"/>
                      <a:ext cx="5943600" cy="975311"/>
                    </a:xfrm>
                    <a:prstGeom prst="rect">
                      <a:avLst/>
                    </a:prstGeom>
                    <a:noFill/>
                    <a:ln w="9525">
                      <a:noFill/>
                      <a:miter lim="800000"/>
                      <a:headEnd/>
                      <a:tailEnd/>
                    </a:ln>
                  </pic:spPr>
                </pic:pic>
              </a:graphicData>
            </a:graphic>
          </wp:inline>
        </w:drawing>
      </w:r>
    </w:p>
    <w:p w:rsidR="00EE0DBD" w:rsidRPr="00EE0DBD" w:rsidRDefault="00EE0DBD" w:rsidP="008D686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E0DBD" w:rsidRDefault="009D52C8" w:rsidP="008D686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sz w:val="0"/>
          <w:szCs w:val="0"/>
          <w:u w:color="000000"/>
        </w:rPr>
        <w:pict>
          <v:shape id="_x0000_s1272" type="#_x0000_t120" style="position:absolute;left:0;text-align:left;margin-left:169.15pt;margin-top:100.3pt;width:23.65pt;height:27.55pt;z-index:251937792" fillcolor="#e36c0a [2409]" strokecolor="#f2f2f2 [3041]" strokeweight="1.5pt">
            <v:shadow on="t" type="perspective" color="#622423 [1605]" opacity=".5" offset="1pt" offset2="-1pt"/>
            <v:textbox style="mso-next-textbox:#_x0000_s1272">
              <w:txbxContent>
                <w:p w:rsidR="008C3EB7" w:rsidRPr="009E4666" w:rsidRDefault="008C3EB7" w:rsidP="00EE0DBD">
                  <w:pPr>
                    <w:jc w:val="center"/>
                    <w:rPr>
                      <w:b/>
                      <w:color w:val="000000" w:themeColor="text1"/>
                    </w:rPr>
                  </w:pPr>
                  <w:r>
                    <w:rPr>
                      <w:b/>
                      <w:color w:val="000000" w:themeColor="text1"/>
                    </w:rPr>
                    <w:t>4</w:t>
                  </w:r>
                </w:p>
              </w:txbxContent>
            </v:textbox>
          </v:shape>
        </w:pict>
      </w:r>
      <w:r w:rsidR="00EE0DBD" w:rsidRPr="00EE0DB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EE0DBD">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4206240" cy="1670050"/>
            <wp:effectExtent l="19050" t="0" r="3810" b="0"/>
            <wp:docPr id="26" name="Picture 16" descr="C:\Users\nupur\Desktop\monthly tasks\Admin user manual\Admin manual screen shots\default c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upur\Desktop\monthly tasks\Admin user manual\Admin manual screen shots\default con4.png"/>
                    <pic:cNvPicPr>
                      <a:picLocks noChangeAspect="1" noChangeArrowheads="1"/>
                    </pic:cNvPicPr>
                  </pic:nvPicPr>
                  <pic:blipFill>
                    <a:blip r:embed="rId60"/>
                    <a:srcRect/>
                    <a:stretch>
                      <a:fillRect/>
                    </a:stretch>
                  </pic:blipFill>
                  <pic:spPr bwMode="auto">
                    <a:xfrm>
                      <a:off x="0" y="0"/>
                      <a:ext cx="4206240" cy="1670050"/>
                    </a:xfrm>
                    <a:prstGeom prst="rect">
                      <a:avLst/>
                    </a:prstGeom>
                    <a:noFill/>
                    <a:ln w="9525">
                      <a:noFill/>
                      <a:miter lim="800000"/>
                      <a:headEnd/>
                      <a:tailEnd/>
                    </a:ln>
                  </pic:spPr>
                </pic:pic>
              </a:graphicData>
            </a:graphic>
          </wp:inline>
        </w:drawing>
      </w:r>
      <w:r w:rsidR="00EE0DBD" w:rsidRPr="00EE0DB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EE0DBD" w:rsidRDefault="00EE0DBD" w:rsidP="008D6861">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943600" cy="387469"/>
            <wp:effectExtent l="19050" t="0" r="0" b="0"/>
            <wp:docPr id="27" name="Picture 17" descr="C:\Users\nupur\Desktop\monthly tasks\Admin user manual\Admin manual screen shots\default 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upur\Desktop\monthly tasks\Admin user manual\Admin manual screen shots\default con5.png"/>
                    <pic:cNvPicPr>
                      <a:picLocks noChangeAspect="1" noChangeArrowheads="1"/>
                    </pic:cNvPicPr>
                  </pic:nvPicPr>
                  <pic:blipFill>
                    <a:blip r:embed="rId61"/>
                    <a:srcRect/>
                    <a:stretch>
                      <a:fillRect/>
                    </a:stretch>
                  </pic:blipFill>
                  <pic:spPr bwMode="auto">
                    <a:xfrm>
                      <a:off x="0" y="0"/>
                      <a:ext cx="5943600" cy="387469"/>
                    </a:xfrm>
                    <a:prstGeom prst="rect">
                      <a:avLst/>
                    </a:prstGeom>
                    <a:noFill/>
                    <a:ln w="9525">
                      <a:noFill/>
                      <a:miter lim="800000"/>
                      <a:headEnd/>
                      <a:tailEnd/>
                    </a:ln>
                  </pic:spPr>
                </pic:pic>
              </a:graphicData>
            </a:graphic>
          </wp:inline>
        </w:drawing>
      </w:r>
    </w:p>
    <w:p w:rsidR="008D6861" w:rsidRDefault="0023172D" w:rsidP="008D6861">
      <w:pPr>
        <w:rPr>
          <w:b/>
        </w:rPr>
      </w:pPr>
      <w:r w:rsidRPr="0023172D">
        <w:rPr>
          <w:b/>
        </w:rPr>
        <w:t>Steps to copy default configuration of any sub-domain:</w:t>
      </w:r>
    </w:p>
    <w:p w:rsidR="0023172D" w:rsidRDefault="0023172D" w:rsidP="001B016D">
      <w:pPr>
        <w:pStyle w:val="ListParagraph"/>
        <w:numPr>
          <w:ilvl w:val="0"/>
          <w:numId w:val="18"/>
        </w:numPr>
      </w:pPr>
      <w:r>
        <w:t>From the left accordion, select Manage client</w:t>
      </w:r>
    </w:p>
    <w:p w:rsidR="0023172D" w:rsidRDefault="0023172D" w:rsidP="001B016D">
      <w:pPr>
        <w:pStyle w:val="ListParagraph"/>
        <w:numPr>
          <w:ilvl w:val="0"/>
          <w:numId w:val="18"/>
        </w:numPr>
      </w:pPr>
      <w:r>
        <w:t>Click on Default configuration icon from the manage client listing</w:t>
      </w:r>
    </w:p>
    <w:p w:rsidR="0023172D" w:rsidRDefault="0023172D" w:rsidP="001B016D">
      <w:pPr>
        <w:pStyle w:val="ListParagraph"/>
        <w:numPr>
          <w:ilvl w:val="0"/>
          <w:numId w:val="18"/>
        </w:numPr>
      </w:pPr>
      <w:r>
        <w:t>Select the domain, of which you would like to copy the default configuration</w:t>
      </w:r>
    </w:p>
    <w:p w:rsidR="0023172D" w:rsidRDefault="0023172D" w:rsidP="001B016D">
      <w:pPr>
        <w:pStyle w:val="ListParagraph"/>
        <w:numPr>
          <w:ilvl w:val="0"/>
          <w:numId w:val="18"/>
        </w:numPr>
      </w:pPr>
      <w:r>
        <w:t>Click on Submit button</w:t>
      </w:r>
    </w:p>
    <w:p w:rsidR="0023172D" w:rsidRDefault="0023172D" w:rsidP="001B016D">
      <w:pPr>
        <w:pStyle w:val="ListParagraph"/>
        <w:numPr>
          <w:ilvl w:val="0"/>
          <w:numId w:val="18"/>
        </w:numPr>
      </w:pPr>
      <w:r>
        <w:t>On confirmation, click on Ok</w:t>
      </w:r>
    </w:p>
    <w:p w:rsidR="0023172D" w:rsidRPr="00650235" w:rsidRDefault="0023172D" w:rsidP="0023172D">
      <w:pPr>
        <w:rPr>
          <w:b/>
          <w:rPrChange w:id="432" w:author="nupur" w:date="2014-06-13T17:37:00Z">
            <w:rPr/>
          </w:rPrChange>
        </w:rPr>
      </w:pPr>
      <w:r>
        <w:t>On successful configuration, you will be notified with a message “</w:t>
      </w:r>
      <w:r w:rsidR="009D52C8" w:rsidRPr="009D52C8">
        <w:rPr>
          <w:b/>
          <w:rPrChange w:id="433" w:author="nupur" w:date="2014-06-13T17:37:00Z">
            <w:rPr>
              <w:b/>
              <w:bCs/>
              <w:color w:val="0000FF"/>
              <w:sz w:val="18"/>
              <w:szCs w:val="18"/>
              <w:u w:val="single"/>
            </w:rPr>
          </w:rPrChange>
        </w:rPr>
        <w:t>Default configuration set successfully”</w:t>
      </w:r>
    </w:p>
    <w:p w:rsidR="00BE6C81" w:rsidRDefault="00BE6C81" w:rsidP="0023172D"/>
    <w:p w:rsidR="00BE6C81" w:rsidRDefault="00BE6C81" w:rsidP="0023172D"/>
    <w:p w:rsidR="00BE6C81" w:rsidRDefault="00BE6C81" w:rsidP="0023172D"/>
    <w:p w:rsidR="00BE6C81" w:rsidRDefault="00BE6C81" w:rsidP="001B016D">
      <w:pPr>
        <w:pStyle w:val="ListParagraph"/>
        <w:numPr>
          <w:ilvl w:val="0"/>
          <w:numId w:val="20"/>
        </w:numPr>
      </w:pPr>
      <w:r>
        <w:lastRenderedPageBreak/>
        <w:t>Administrator can also set default configuration and default values for each field of each modules configured</w:t>
      </w:r>
    </w:p>
    <w:p w:rsidR="0072527B" w:rsidRDefault="00BE6C81" w:rsidP="0023172D">
      <w:r>
        <w:rPr>
          <w:noProof/>
        </w:rPr>
        <w:drawing>
          <wp:inline distT="0" distB="0" distL="0" distR="0">
            <wp:extent cx="4343861" cy="6854024"/>
            <wp:effectExtent l="19050" t="0" r="0" b="0"/>
            <wp:docPr id="28" name="Picture 18" descr="C:\Users\nupur\Desktop\monthly tasks\Admin user manual\Admin manual screen shots\default c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upur\Desktop\monthly tasks\Admin user manual\Admin manual screen shots\default con6.png"/>
                    <pic:cNvPicPr>
                      <a:picLocks noChangeAspect="1" noChangeArrowheads="1"/>
                    </pic:cNvPicPr>
                  </pic:nvPicPr>
                  <pic:blipFill>
                    <a:blip r:embed="rId62"/>
                    <a:srcRect b="44187"/>
                    <a:stretch>
                      <a:fillRect/>
                    </a:stretch>
                  </pic:blipFill>
                  <pic:spPr bwMode="auto">
                    <a:xfrm>
                      <a:off x="0" y="0"/>
                      <a:ext cx="4346216" cy="6857739"/>
                    </a:xfrm>
                    <a:prstGeom prst="rect">
                      <a:avLst/>
                    </a:prstGeom>
                    <a:noFill/>
                    <a:ln w="9525">
                      <a:noFill/>
                      <a:miter lim="800000"/>
                      <a:headEnd/>
                      <a:tailEnd/>
                    </a:ln>
                  </pic:spPr>
                </pic:pic>
              </a:graphicData>
            </a:graphic>
          </wp:inline>
        </w:drawing>
      </w:r>
    </w:p>
    <w:p w:rsidR="00BE6C81" w:rsidRDefault="00BE6C81" w:rsidP="0023172D">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rPr>
        <w:lastRenderedPageBreak/>
        <w:drawing>
          <wp:inline distT="0" distB="0" distL="0" distR="0">
            <wp:extent cx="4346216" cy="6949440"/>
            <wp:effectExtent l="19050" t="0" r="0" b="0"/>
            <wp:docPr id="29" name="Picture 19" descr="C:\Users\nupur\Desktop\monthly tasks\Admin user manual\Admin manual screen shots\default c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pur\Desktop\monthly tasks\Admin user manual\Admin manual screen shots\default con6.png"/>
                    <pic:cNvPicPr>
                      <a:picLocks noChangeAspect="1" noChangeArrowheads="1"/>
                    </pic:cNvPicPr>
                  </pic:nvPicPr>
                  <pic:blipFill>
                    <a:blip r:embed="rId62"/>
                    <a:srcRect t="55969"/>
                    <a:stretch>
                      <a:fillRect/>
                    </a:stretch>
                  </pic:blipFill>
                  <pic:spPr bwMode="auto">
                    <a:xfrm>
                      <a:off x="0" y="0"/>
                      <a:ext cx="4346216" cy="6949440"/>
                    </a:xfrm>
                    <a:prstGeom prst="rect">
                      <a:avLst/>
                    </a:prstGeom>
                    <a:noFill/>
                    <a:ln w="9525">
                      <a:noFill/>
                      <a:miter lim="800000"/>
                      <a:headEnd/>
                      <a:tailEnd/>
                    </a:ln>
                  </pic:spPr>
                </pic:pic>
              </a:graphicData>
            </a:graphic>
          </wp:inline>
        </w:drawing>
      </w:r>
      <w:r w:rsidRPr="00BE6C81">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extent cx="4346216" cy="484283"/>
            <wp:effectExtent l="19050" t="0" r="0" b="0"/>
            <wp:docPr id="30" name="Picture 20" descr="C:\Users\nupur\Desktop\monthly tasks\Admin user manual\Admin manual screen shots\default c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pur\Desktop\monthly tasks\Admin user manual\Admin manual screen shots\default con7.png"/>
                    <pic:cNvPicPr>
                      <a:picLocks noChangeAspect="1" noChangeArrowheads="1"/>
                    </pic:cNvPicPr>
                  </pic:nvPicPr>
                  <pic:blipFill>
                    <a:blip r:embed="rId63"/>
                    <a:srcRect/>
                    <a:stretch>
                      <a:fillRect/>
                    </a:stretch>
                  </pic:blipFill>
                  <pic:spPr bwMode="auto">
                    <a:xfrm>
                      <a:off x="0" y="0"/>
                      <a:ext cx="4345611" cy="484216"/>
                    </a:xfrm>
                    <a:prstGeom prst="rect">
                      <a:avLst/>
                    </a:prstGeom>
                    <a:noFill/>
                    <a:ln w="9525">
                      <a:noFill/>
                      <a:miter lim="800000"/>
                      <a:headEnd/>
                      <a:tailEnd/>
                    </a:ln>
                  </pic:spPr>
                </pic:pic>
              </a:graphicData>
            </a:graphic>
          </wp:inline>
        </w:drawing>
      </w:r>
    </w:p>
    <w:p w:rsidR="00BE6C81" w:rsidRDefault="00BE6C81" w:rsidP="0023172D">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BE6C81" w:rsidRDefault="00BE6C81" w:rsidP="0023172D">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BE6C81" w:rsidRPr="00BE6C81" w:rsidRDefault="00BE6C81" w:rsidP="0023172D">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BE6C81" w:rsidRPr="00BE6C81" w:rsidRDefault="00BE6C81" w:rsidP="0023172D">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BE6C81" w:rsidRDefault="00BE6C81" w:rsidP="00BE6C81">
      <w:pPr>
        <w:rPr>
          <w:b/>
        </w:rPr>
      </w:pPr>
      <w:r w:rsidRPr="0023172D">
        <w:rPr>
          <w:b/>
        </w:rPr>
        <w:lastRenderedPageBreak/>
        <w:t xml:space="preserve">Steps to </w:t>
      </w:r>
      <w:r>
        <w:rPr>
          <w:b/>
        </w:rPr>
        <w:t>configure default values for each module configured</w:t>
      </w:r>
      <w:r w:rsidRPr="0023172D">
        <w:rPr>
          <w:b/>
        </w:rPr>
        <w:t>:</w:t>
      </w:r>
    </w:p>
    <w:p w:rsidR="00BE6C81" w:rsidRDefault="00BE6C81" w:rsidP="001B016D">
      <w:pPr>
        <w:pStyle w:val="ListParagraph"/>
        <w:numPr>
          <w:ilvl w:val="0"/>
          <w:numId w:val="19"/>
        </w:numPr>
      </w:pPr>
      <w:r>
        <w:t>From the left accordion under Administration, select Manage client</w:t>
      </w:r>
    </w:p>
    <w:p w:rsidR="00BE6C81" w:rsidRDefault="00BE6C81" w:rsidP="001B016D">
      <w:pPr>
        <w:pStyle w:val="ListParagraph"/>
        <w:numPr>
          <w:ilvl w:val="0"/>
          <w:numId w:val="19"/>
        </w:numPr>
      </w:pPr>
      <w:r>
        <w:t>Click on Default configuration icon from the manage client listing</w:t>
      </w:r>
    </w:p>
    <w:p w:rsidR="00BE6C81" w:rsidRDefault="00BE6C81" w:rsidP="001B016D">
      <w:pPr>
        <w:pStyle w:val="ListParagraph"/>
        <w:numPr>
          <w:ilvl w:val="0"/>
          <w:numId w:val="19"/>
        </w:numPr>
      </w:pPr>
      <w:r>
        <w:t>Set default values and show/hide for each field</w:t>
      </w:r>
      <w:r w:rsidR="005D3D5C">
        <w:t xml:space="preserve"> on the event notice</w:t>
      </w:r>
    </w:p>
    <w:p w:rsidR="00BE6C81" w:rsidRDefault="00BE6C81" w:rsidP="001B016D">
      <w:pPr>
        <w:pStyle w:val="ListParagraph"/>
        <w:numPr>
          <w:ilvl w:val="0"/>
          <w:numId w:val="19"/>
        </w:numPr>
      </w:pPr>
      <w:r>
        <w:t>Click on Submit button</w:t>
      </w:r>
    </w:p>
    <w:p w:rsidR="00BE6C81" w:rsidRPr="005D3D5C" w:rsidRDefault="00BE6C81" w:rsidP="00C86EB8">
      <w:pPr>
        <w:rPr>
          <w:b/>
        </w:rPr>
      </w:pPr>
      <w:r>
        <w:t>On successful configuration, you will be notified with a message “</w:t>
      </w:r>
      <w:r w:rsidRPr="005D3D5C">
        <w:rPr>
          <w:b/>
        </w:rPr>
        <w:t>Default configuration set successfully”</w:t>
      </w:r>
    </w:p>
    <w:p w:rsidR="00BE6C81" w:rsidRPr="00BE6C81" w:rsidRDefault="00BE6C81" w:rsidP="0023172D">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F728C" w:rsidRDefault="00EF728C" w:rsidP="005376F1">
      <w:pPr>
        <w:pStyle w:val="Heading3"/>
      </w:pPr>
      <w:r>
        <w:t>Registration supporting documents</w:t>
      </w:r>
    </w:p>
    <w:p w:rsidR="007743BD" w:rsidRDefault="00D45377" w:rsidP="007743BD">
      <w:r>
        <w:t xml:space="preserve">Administrator can </w:t>
      </w:r>
      <w:ins w:id="434" w:author="nupur" w:date="2014-06-13T17:38:00Z">
        <w:r w:rsidR="00650235">
          <w:t xml:space="preserve">configure and </w:t>
        </w:r>
      </w:ins>
      <w:r>
        <w:t>manage list of documents required to be provided for successful registration</w:t>
      </w:r>
    </w:p>
    <w:p w:rsidR="00D45377" w:rsidRDefault="009D52C8" w:rsidP="007743BD">
      <w:r>
        <w:rPr>
          <w:noProof/>
        </w:rPr>
        <w:pict>
          <v:shape id="_x0000_s1273" type="#_x0000_t120" style="position:absolute;left:0;text-align:left;margin-left:325.8pt;margin-top:164.25pt;width:23.65pt;height:27.55pt;z-index:251938816" fillcolor="#e36c0a [2409]" strokecolor="#f2f2f2 [3041]" strokeweight="1.5pt">
            <v:shadow on="t" type="perspective" color="#622423 [1605]" opacity=".5" offset="1pt" offset2="-1pt"/>
            <v:textbox style="mso-next-textbox:#_x0000_s1273">
              <w:txbxContent>
                <w:p w:rsidR="008C3EB7" w:rsidRPr="009E4666" w:rsidRDefault="008C3EB7" w:rsidP="00D45377">
                  <w:pPr>
                    <w:jc w:val="center"/>
                    <w:rPr>
                      <w:b/>
                      <w:color w:val="000000" w:themeColor="text1"/>
                    </w:rPr>
                  </w:pPr>
                  <w:r>
                    <w:rPr>
                      <w:b/>
                      <w:color w:val="000000" w:themeColor="text1"/>
                    </w:rPr>
                    <w:t>1</w:t>
                  </w:r>
                </w:p>
              </w:txbxContent>
            </v:textbox>
          </v:shape>
        </w:pict>
      </w:r>
      <w:r w:rsidR="00D45377">
        <w:rPr>
          <w:noProof/>
        </w:rPr>
        <w:drawing>
          <wp:inline distT="0" distB="0" distL="0" distR="0">
            <wp:extent cx="5943600" cy="2114614"/>
            <wp:effectExtent l="19050" t="0" r="0" b="0"/>
            <wp:docPr id="31" name="Picture 21" descr="C:\Users\nupur\Desktop\monthly tasks\Admin user manual\Admin manual screen shots\reg doc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pur\Desktop\monthly tasks\Admin user manual\Admin manual screen shots\reg docum.png"/>
                    <pic:cNvPicPr>
                      <a:picLocks noChangeAspect="1" noChangeArrowheads="1"/>
                    </pic:cNvPicPr>
                  </pic:nvPicPr>
                  <pic:blipFill>
                    <a:blip r:embed="rId64"/>
                    <a:srcRect/>
                    <a:stretch>
                      <a:fillRect/>
                    </a:stretch>
                  </pic:blipFill>
                  <pic:spPr bwMode="auto">
                    <a:xfrm>
                      <a:off x="0" y="0"/>
                      <a:ext cx="5943600" cy="2114614"/>
                    </a:xfrm>
                    <a:prstGeom prst="rect">
                      <a:avLst/>
                    </a:prstGeom>
                    <a:noFill/>
                    <a:ln w="9525">
                      <a:noFill/>
                      <a:miter lim="800000"/>
                      <a:headEnd/>
                      <a:tailEnd/>
                    </a:ln>
                  </pic:spPr>
                </pic:pic>
              </a:graphicData>
            </a:graphic>
          </wp:inline>
        </w:drawing>
      </w:r>
    </w:p>
    <w:p w:rsidR="00D45377" w:rsidRDefault="009D52C8" w:rsidP="007743BD">
      <w:r>
        <w:rPr>
          <w:noProof/>
        </w:rPr>
        <w:pict>
          <v:shape id="_x0000_s1276" type="#_x0000_t120" style="position:absolute;left:0;text-align:left;margin-left:234pt;margin-top:105.8pt;width:23.65pt;height:27.55pt;z-index:251941888" fillcolor="#e36c0a [2409]" strokecolor="#f2f2f2 [3041]" strokeweight="1.5pt">
            <v:shadow on="t" type="perspective" color="#622423 [1605]" opacity=".5" offset="1pt" offset2="-1pt"/>
            <v:textbox style="mso-next-textbox:#_x0000_s1276">
              <w:txbxContent>
                <w:p w:rsidR="008C3EB7" w:rsidRPr="009E4666" w:rsidRDefault="008C3EB7" w:rsidP="00D45377">
                  <w:pPr>
                    <w:jc w:val="center"/>
                    <w:rPr>
                      <w:b/>
                      <w:color w:val="000000" w:themeColor="text1"/>
                    </w:rPr>
                  </w:pPr>
                  <w:r>
                    <w:rPr>
                      <w:b/>
                      <w:color w:val="000000" w:themeColor="text1"/>
                    </w:rPr>
                    <w:t>4</w:t>
                  </w:r>
                </w:p>
              </w:txbxContent>
            </v:textbox>
          </v:shape>
        </w:pict>
      </w:r>
      <w:r>
        <w:rPr>
          <w:noProof/>
        </w:rPr>
        <w:pict>
          <v:shape id="_x0000_s1274" type="#_x0000_t120" style="position:absolute;left:0;text-align:left;margin-left:83.45pt;margin-top:36.05pt;width:23.65pt;height:27.55pt;z-index:251939840" fillcolor="#e36c0a [2409]" strokecolor="#f2f2f2 [3041]" strokeweight="1.5pt">
            <v:shadow on="t" type="perspective" color="#622423 [1605]" opacity=".5" offset="1pt" offset2="-1pt"/>
            <v:textbox style="mso-next-textbox:#_x0000_s1274">
              <w:txbxContent>
                <w:p w:rsidR="008C3EB7" w:rsidRPr="009E4666" w:rsidRDefault="008C3EB7" w:rsidP="00D45377">
                  <w:pPr>
                    <w:jc w:val="center"/>
                    <w:rPr>
                      <w:b/>
                      <w:color w:val="000000" w:themeColor="text1"/>
                    </w:rPr>
                  </w:pPr>
                  <w:r>
                    <w:rPr>
                      <w:b/>
                      <w:color w:val="000000" w:themeColor="text1"/>
                    </w:rPr>
                    <w:t>2</w:t>
                  </w:r>
                </w:p>
              </w:txbxContent>
            </v:textbox>
          </v:shape>
        </w:pict>
      </w:r>
      <w:r>
        <w:rPr>
          <w:noProof/>
        </w:rPr>
        <w:pict>
          <v:shape id="_x0000_s1275" type="#_x0000_t120" style="position:absolute;left:0;text-align:left;margin-left:317.65pt;margin-top:36.05pt;width:23.65pt;height:27.55pt;z-index:251940864" fillcolor="#e36c0a [2409]" strokecolor="#f2f2f2 [3041]" strokeweight="1.5pt">
            <v:shadow on="t" type="perspective" color="#622423 [1605]" opacity=".5" offset="1pt" offset2="-1pt"/>
            <v:textbox style="mso-next-textbox:#_x0000_s1275">
              <w:txbxContent>
                <w:p w:rsidR="008C3EB7" w:rsidRPr="009E4666" w:rsidRDefault="008C3EB7" w:rsidP="00D45377">
                  <w:pPr>
                    <w:jc w:val="center"/>
                    <w:rPr>
                      <w:b/>
                      <w:color w:val="000000" w:themeColor="text1"/>
                    </w:rPr>
                  </w:pPr>
                  <w:r>
                    <w:rPr>
                      <w:b/>
                      <w:color w:val="000000" w:themeColor="text1"/>
                    </w:rPr>
                    <w:t>3</w:t>
                  </w:r>
                </w:p>
              </w:txbxContent>
            </v:textbox>
          </v:shape>
        </w:pict>
      </w:r>
      <w:r w:rsidR="00D45377">
        <w:rPr>
          <w:noProof/>
        </w:rPr>
        <w:drawing>
          <wp:inline distT="0" distB="0" distL="0" distR="0">
            <wp:extent cx="5943600" cy="1604136"/>
            <wp:effectExtent l="19050" t="0" r="0" b="0"/>
            <wp:docPr id="32" name="Picture 22" descr="C:\Users\nupur\Desktop\monthly tasks\Admin user manual\Admin manual screen shots\reg docu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pur\Desktop\monthly tasks\Admin user manual\Admin manual screen shots\reg docum1.png"/>
                    <pic:cNvPicPr>
                      <a:picLocks noChangeAspect="1" noChangeArrowheads="1"/>
                    </pic:cNvPicPr>
                  </pic:nvPicPr>
                  <pic:blipFill>
                    <a:blip r:embed="rId65"/>
                    <a:srcRect/>
                    <a:stretch>
                      <a:fillRect/>
                    </a:stretch>
                  </pic:blipFill>
                  <pic:spPr bwMode="auto">
                    <a:xfrm>
                      <a:off x="0" y="0"/>
                      <a:ext cx="5943600" cy="1604136"/>
                    </a:xfrm>
                    <a:prstGeom prst="rect">
                      <a:avLst/>
                    </a:prstGeom>
                    <a:noFill/>
                    <a:ln w="9525">
                      <a:noFill/>
                      <a:miter lim="800000"/>
                      <a:headEnd/>
                      <a:tailEnd/>
                    </a:ln>
                  </pic:spPr>
                </pic:pic>
              </a:graphicData>
            </a:graphic>
          </wp:inline>
        </w:drawing>
      </w:r>
    </w:p>
    <w:p w:rsidR="00D45377" w:rsidRDefault="00D45377" w:rsidP="007743BD">
      <w:r>
        <w:rPr>
          <w:noProof/>
        </w:rPr>
        <w:drawing>
          <wp:inline distT="0" distB="0" distL="0" distR="0">
            <wp:extent cx="5943600" cy="366353"/>
            <wp:effectExtent l="19050" t="0" r="0" b="0"/>
            <wp:docPr id="33" name="Picture 23" descr="C:\Users\nupur\Desktop\monthly tasks\Admin user manual\Admin manual screen shots\reg docu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upur\Desktop\monthly tasks\Admin user manual\Admin manual screen shots\reg docum2.png"/>
                    <pic:cNvPicPr>
                      <a:picLocks noChangeAspect="1" noChangeArrowheads="1"/>
                    </pic:cNvPicPr>
                  </pic:nvPicPr>
                  <pic:blipFill>
                    <a:blip r:embed="rId66"/>
                    <a:srcRect/>
                    <a:stretch>
                      <a:fillRect/>
                    </a:stretch>
                  </pic:blipFill>
                  <pic:spPr bwMode="auto">
                    <a:xfrm>
                      <a:off x="0" y="0"/>
                      <a:ext cx="5943600" cy="366353"/>
                    </a:xfrm>
                    <a:prstGeom prst="rect">
                      <a:avLst/>
                    </a:prstGeom>
                    <a:noFill/>
                    <a:ln w="9525">
                      <a:noFill/>
                      <a:miter lim="800000"/>
                      <a:headEnd/>
                      <a:tailEnd/>
                    </a:ln>
                  </pic:spPr>
                </pic:pic>
              </a:graphicData>
            </a:graphic>
          </wp:inline>
        </w:drawing>
      </w:r>
    </w:p>
    <w:p w:rsidR="0056618F" w:rsidRPr="007743BD" w:rsidRDefault="0056618F" w:rsidP="007743BD"/>
    <w:p w:rsidR="00EF728C" w:rsidRPr="00B25FF1" w:rsidRDefault="00EF728C" w:rsidP="005376F1">
      <w:pPr>
        <w:pStyle w:val="Heading3"/>
      </w:pPr>
      <w:r w:rsidRPr="00B25FF1">
        <w:lastRenderedPageBreak/>
        <w:t>Additional configuration</w:t>
      </w:r>
    </w:p>
    <w:p w:rsidR="00F853A8" w:rsidRPr="00B25FF1" w:rsidRDefault="00F853A8" w:rsidP="00F853A8">
      <w:pPr>
        <w:spacing w:after="0"/>
        <w:rPr>
          <w:strike/>
        </w:rPr>
      </w:pPr>
      <w:r w:rsidRPr="00B25FF1">
        <w:rPr>
          <w:strike/>
        </w:rPr>
        <w:t xml:space="preserve">Interface through which you can set Add on functionalities, features and parameters for each selected module. </w:t>
      </w:r>
    </w:p>
    <w:p w:rsidR="00F853A8" w:rsidRPr="00F853A8" w:rsidRDefault="00F853A8" w:rsidP="00F853A8"/>
    <w:p w:rsidR="00EF728C" w:rsidRDefault="00EF728C" w:rsidP="005376F1">
      <w:pPr>
        <w:pStyle w:val="Heading3"/>
      </w:pPr>
      <w:r>
        <w:t xml:space="preserve">Client’s </w:t>
      </w:r>
      <w:r w:rsidRPr="005376F1">
        <w:t>terms</w:t>
      </w:r>
      <w:r>
        <w:t xml:space="preserve"> and conditions</w:t>
      </w:r>
    </w:p>
    <w:p w:rsidR="00F853A8" w:rsidRDefault="00F853A8" w:rsidP="00F853A8">
      <w:pPr>
        <w:spacing w:after="0"/>
      </w:pPr>
      <w:r>
        <w:t xml:space="preserve">Interface through which </w:t>
      </w:r>
      <w:r w:rsidR="00C97C30">
        <w:t>administrator</w:t>
      </w:r>
      <w:r>
        <w:t xml:space="preserve"> can configure terms and conditions </w:t>
      </w:r>
      <w:r w:rsidR="00E14334">
        <w:t>of</w:t>
      </w:r>
      <w:r>
        <w:t xml:space="preserve"> client for a module on the respective sub-domain. </w:t>
      </w:r>
    </w:p>
    <w:p w:rsidR="00E14334" w:rsidRDefault="009D52C8" w:rsidP="00F853A8">
      <w:pPr>
        <w:spacing w:after="0"/>
      </w:pPr>
      <w:r>
        <w:rPr>
          <w:noProof/>
        </w:rPr>
        <w:pict>
          <v:shape id="_x0000_s1278" type="#_x0000_t120" style="position:absolute;left:0;text-align:left;margin-left:368.45pt;margin-top:159.4pt;width:23.65pt;height:27.55pt;z-index:251944960" fillcolor="#e36c0a [2409]" strokecolor="#f2f2f2 [3041]" strokeweight="1.5pt">
            <v:shadow on="t" type="perspective" color="#622423 [1605]" opacity=".5" offset="1pt" offset2="-1pt"/>
            <v:textbox style="mso-next-textbox:#_x0000_s1278">
              <w:txbxContent>
                <w:p w:rsidR="008C3EB7" w:rsidRPr="009E4666" w:rsidRDefault="008C3EB7" w:rsidP="00C64295">
                  <w:pPr>
                    <w:jc w:val="center"/>
                    <w:rPr>
                      <w:b/>
                      <w:color w:val="000000" w:themeColor="text1"/>
                    </w:rPr>
                  </w:pPr>
                  <w:r>
                    <w:rPr>
                      <w:b/>
                      <w:color w:val="000000" w:themeColor="text1"/>
                    </w:rPr>
                    <w:t>1</w:t>
                  </w:r>
                </w:p>
              </w:txbxContent>
            </v:textbox>
          </v:shape>
        </w:pict>
      </w:r>
      <w:r w:rsidR="00E14334">
        <w:rPr>
          <w:noProof/>
        </w:rPr>
        <w:drawing>
          <wp:inline distT="0" distB="0" distL="0" distR="0">
            <wp:extent cx="5943600" cy="2087687"/>
            <wp:effectExtent l="19050" t="0" r="0" b="0"/>
            <wp:docPr id="34" name="Picture 24" descr="C:\Users\nupur\Desktop\monthly tasks\Admin user manual\Admin manual screen shots\t&am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upur\Desktop\monthly tasks\Admin user manual\Admin manual screen shots\t&amp;c.png"/>
                    <pic:cNvPicPr>
                      <a:picLocks noChangeAspect="1" noChangeArrowheads="1"/>
                    </pic:cNvPicPr>
                  </pic:nvPicPr>
                  <pic:blipFill>
                    <a:blip r:embed="rId67"/>
                    <a:srcRect/>
                    <a:stretch>
                      <a:fillRect/>
                    </a:stretch>
                  </pic:blipFill>
                  <pic:spPr bwMode="auto">
                    <a:xfrm>
                      <a:off x="0" y="0"/>
                      <a:ext cx="5943600" cy="2087687"/>
                    </a:xfrm>
                    <a:prstGeom prst="rect">
                      <a:avLst/>
                    </a:prstGeom>
                    <a:noFill/>
                    <a:ln w="9525">
                      <a:noFill/>
                      <a:miter lim="800000"/>
                      <a:headEnd/>
                      <a:tailEnd/>
                    </a:ln>
                  </pic:spPr>
                </pic:pic>
              </a:graphicData>
            </a:graphic>
          </wp:inline>
        </w:drawing>
      </w:r>
    </w:p>
    <w:p w:rsidR="00E14334" w:rsidRDefault="009D52C8" w:rsidP="00F853A8">
      <w:pPr>
        <w:spacing w:after="0"/>
      </w:pPr>
      <w:r>
        <w:rPr>
          <w:noProof/>
        </w:rPr>
        <w:lastRenderedPageBreak/>
        <w:pict>
          <v:shape id="_x0000_s1281" type="#_x0000_t120" style="position:absolute;left:0;text-align:left;margin-left:-20.95pt;margin-top:222.85pt;width:23.65pt;height:27.55pt;z-index:251948032" fillcolor="#e36c0a [2409]" strokecolor="#f2f2f2 [3041]" strokeweight="1.5pt">
            <v:shadow on="t" type="perspective" color="#622423 [1605]" opacity=".5" offset="1pt" offset2="-1pt"/>
            <v:textbox style="mso-next-textbox:#_x0000_s1281">
              <w:txbxContent>
                <w:p w:rsidR="008C3EB7" w:rsidRPr="009E4666" w:rsidRDefault="008C3EB7" w:rsidP="00C64295">
                  <w:pPr>
                    <w:jc w:val="center"/>
                    <w:rPr>
                      <w:b/>
                      <w:color w:val="000000" w:themeColor="text1"/>
                    </w:rPr>
                  </w:pPr>
                  <w:r>
                    <w:rPr>
                      <w:b/>
                      <w:color w:val="000000" w:themeColor="text1"/>
                    </w:rPr>
                    <w:t>4</w:t>
                  </w:r>
                </w:p>
              </w:txbxContent>
            </v:textbox>
          </v:shape>
        </w:pict>
      </w:r>
      <w:r>
        <w:rPr>
          <w:noProof/>
        </w:rPr>
        <w:pict>
          <v:shape id="_x0000_s1279" type="#_x0000_t120" style="position:absolute;left:0;text-align:left;margin-left:-16.6pt;margin-top:72.6pt;width:23.65pt;height:27.55pt;z-index:251945984" fillcolor="#e36c0a [2409]" strokecolor="#f2f2f2 [3041]" strokeweight="1.5pt">
            <v:shadow on="t" type="perspective" color="#622423 [1605]" opacity=".5" offset="1pt" offset2="-1pt"/>
            <v:textbox style="mso-next-textbox:#_x0000_s1279">
              <w:txbxContent>
                <w:p w:rsidR="008C3EB7" w:rsidRPr="009E4666" w:rsidRDefault="008C3EB7" w:rsidP="00C64295">
                  <w:pPr>
                    <w:jc w:val="center"/>
                    <w:rPr>
                      <w:b/>
                      <w:color w:val="000000" w:themeColor="text1"/>
                    </w:rPr>
                  </w:pPr>
                  <w:r>
                    <w:rPr>
                      <w:b/>
                      <w:color w:val="000000" w:themeColor="text1"/>
                    </w:rPr>
                    <w:t>3</w:t>
                  </w:r>
                </w:p>
              </w:txbxContent>
            </v:textbox>
          </v:shape>
        </w:pict>
      </w:r>
      <w:r>
        <w:rPr>
          <w:noProof/>
        </w:rPr>
        <w:pict>
          <v:shape id="_x0000_s1280" type="#_x0000_t120" style="position:absolute;left:0;text-align:left;margin-left:-20.95pt;margin-top:33.7pt;width:23.65pt;height:27.55pt;z-index:251947008" fillcolor="#e36c0a [2409]" strokecolor="#f2f2f2 [3041]" strokeweight="1.5pt">
            <v:shadow on="t" type="perspective" color="#622423 [1605]" opacity=".5" offset="1pt" offset2="-1pt"/>
            <v:textbox style="mso-next-textbox:#_x0000_s1280">
              <w:txbxContent>
                <w:p w:rsidR="008C3EB7" w:rsidRPr="009E4666" w:rsidRDefault="008C3EB7" w:rsidP="00C64295">
                  <w:pPr>
                    <w:jc w:val="center"/>
                    <w:rPr>
                      <w:b/>
                      <w:color w:val="000000" w:themeColor="text1"/>
                    </w:rPr>
                  </w:pPr>
                  <w:r>
                    <w:rPr>
                      <w:b/>
                      <w:color w:val="000000" w:themeColor="text1"/>
                    </w:rPr>
                    <w:t>2</w:t>
                  </w:r>
                </w:p>
              </w:txbxContent>
            </v:textbox>
          </v:shape>
        </w:pict>
      </w:r>
      <w:r>
        <w:rPr>
          <w:noProof/>
        </w:rPr>
        <w:pict>
          <v:shape id="_x0000_s1277" type="#_x0000_t120" style="position:absolute;left:0;text-align:left;margin-left:163.7pt;margin-top:404.45pt;width:23.65pt;height:27.55pt;z-index:251943936" fillcolor="#e36c0a [2409]" strokecolor="#f2f2f2 [3041]" strokeweight="1.5pt">
            <v:shadow on="t" type="perspective" color="#622423 [1605]" opacity=".5" offset="1pt" offset2="-1pt"/>
            <v:textbox style="mso-next-textbox:#_x0000_s1277">
              <w:txbxContent>
                <w:p w:rsidR="008C3EB7" w:rsidRPr="009E4666" w:rsidRDefault="008C3EB7" w:rsidP="00E14334">
                  <w:pPr>
                    <w:jc w:val="center"/>
                    <w:rPr>
                      <w:b/>
                      <w:color w:val="000000" w:themeColor="text1"/>
                    </w:rPr>
                  </w:pPr>
                  <w:r>
                    <w:rPr>
                      <w:b/>
                      <w:color w:val="000000" w:themeColor="text1"/>
                    </w:rPr>
                    <w:t>5</w:t>
                  </w:r>
                </w:p>
              </w:txbxContent>
            </v:textbox>
          </v:shape>
        </w:pict>
      </w:r>
      <w:r w:rsidR="00E14334">
        <w:rPr>
          <w:noProof/>
        </w:rPr>
        <w:drawing>
          <wp:inline distT="0" distB="0" distL="0" distR="0">
            <wp:extent cx="5943600" cy="5769618"/>
            <wp:effectExtent l="19050" t="0" r="0" b="0"/>
            <wp:docPr id="37" name="Picture 27" descr="C:\Users\nupur\Desktop\monthly tasks\Admin user manual\Admin manual screen shots\t&am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upur\Desktop\monthly tasks\Admin user manual\Admin manual screen shots\t&amp;c4.png"/>
                    <pic:cNvPicPr>
                      <a:picLocks noChangeAspect="1" noChangeArrowheads="1"/>
                    </pic:cNvPicPr>
                  </pic:nvPicPr>
                  <pic:blipFill>
                    <a:blip r:embed="rId68"/>
                    <a:srcRect/>
                    <a:stretch>
                      <a:fillRect/>
                    </a:stretch>
                  </pic:blipFill>
                  <pic:spPr bwMode="auto">
                    <a:xfrm>
                      <a:off x="0" y="0"/>
                      <a:ext cx="5943600" cy="5769618"/>
                    </a:xfrm>
                    <a:prstGeom prst="rect">
                      <a:avLst/>
                    </a:prstGeom>
                    <a:noFill/>
                    <a:ln w="9525">
                      <a:noFill/>
                      <a:miter lim="800000"/>
                      <a:headEnd/>
                      <a:tailEnd/>
                    </a:ln>
                  </pic:spPr>
                </pic:pic>
              </a:graphicData>
            </a:graphic>
          </wp:inline>
        </w:drawing>
      </w:r>
    </w:p>
    <w:p w:rsidR="00E14334" w:rsidRDefault="00E14334" w:rsidP="00F853A8">
      <w:pPr>
        <w:spacing w:after="0"/>
      </w:pPr>
      <w:r>
        <w:rPr>
          <w:noProof/>
        </w:rPr>
        <w:drawing>
          <wp:inline distT="0" distB="0" distL="0" distR="0">
            <wp:extent cx="5943600" cy="419251"/>
            <wp:effectExtent l="19050" t="0" r="0" b="0"/>
            <wp:docPr id="36" name="Picture 26" descr="C:\Users\nupur\Desktop\monthly tasks\Admin user manual\Admin manual screen shots\t&am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upur\Desktop\monthly tasks\Admin user manual\Admin manual screen shots\t&amp;c2.png"/>
                    <pic:cNvPicPr>
                      <a:picLocks noChangeAspect="1" noChangeArrowheads="1"/>
                    </pic:cNvPicPr>
                  </pic:nvPicPr>
                  <pic:blipFill>
                    <a:blip r:embed="rId69"/>
                    <a:srcRect/>
                    <a:stretch>
                      <a:fillRect/>
                    </a:stretch>
                  </pic:blipFill>
                  <pic:spPr bwMode="auto">
                    <a:xfrm>
                      <a:off x="0" y="0"/>
                      <a:ext cx="5943600" cy="419251"/>
                    </a:xfrm>
                    <a:prstGeom prst="rect">
                      <a:avLst/>
                    </a:prstGeom>
                    <a:noFill/>
                    <a:ln w="9525">
                      <a:noFill/>
                      <a:miter lim="800000"/>
                      <a:headEnd/>
                      <a:tailEnd/>
                    </a:ln>
                  </pic:spPr>
                </pic:pic>
              </a:graphicData>
            </a:graphic>
          </wp:inline>
        </w:drawing>
      </w:r>
    </w:p>
    <w:p w:rsidR="00E14334" w:rsidRDefault="00E14334" w:rsidP="00F853A8">
      <w:pPr>
        <w:spacing w:after="0"/>
      </w:pPr>
    </w:p>
    <w:p w:rsidR="00E14334" w:rsidRDefault="00E14334" w:rsidP="00E14334">
      <w:pPr>
        <w:rPr>
          <w:b/>
        </w:rPr>
      </w:pPr>
      <w:r w:rsidRPr="0053001B">
        <w:rPr>
          <w:b/>
        </w:rPr>
        <w:t xml:space="preserve">Steps to </w:t>
      </w:r>
      <w:r>
        <w:rPr>
          <w:b/>
        </w:rPr>
        <w:t>create Client’s terms and conditions</w:t>
      </w:r>
      <w:r w:rsidRPr="0053001B">
        <w:rPr>
          <w:b/>
        </w:rPr>
        <w:t>:</w:t>
      </w:r>
    </w:p>
    <w:p w:rsidR="00E14334" w:rsidRDefault="00E14334" w:rsidP="001B016D">
      <w:pPr>
        <w:pStyle w:val="ListParagraph"/>
        <w:numPr>
          <w:ilvl w:val="0"/>
          <w:numId w:val="22"/>
        </w:numPr>
      </w:pPr>
      <w:r>
        <w:t>Click on Manage client from the left accordion</w:t>
      </w:r>
    </w:p>
    <w:p w:rsidR="00E14334" w:rsidRDefault="00E14334" w:rsidP="001B016D">
      <w:pPr>
        <w:pStyle w:val="ListParagraph"/>
        <w:numPr>
          <w:ilvl w:val="0"/>
          <w:numId w:val="22"/>
        </w:numPr>
      </w:pPr>
      <w:r>
        <w:t>Click on client’s terms and conditions icon, from the listing</w:t>
      </w:r>
    </w:p>
    <w:p w:rsidR="00E14334" w:rsidRDefault="00E14334" w:rsidP="001B016D">
      <w:pPr>
        <w:pStyle w:val="ListParagraph"/>
        <w:numPr>
          <w:ilvl w:val="0"/>
          <w:numId w:val="22"/>
        </w:numPr>
      </w:pPr>
      <w:r>
        <w:t>Select the module for which you want to configure terms and conditions</w:t>
      </w:r>
    </w:p>
    <w:p w:rsidR="00E14334" w:rsidRDefault="00E14334" w:rsidP="001B016D">
      <w:pPr>
        <w:pStyle w:val="ListParagraph"/>
        <w:numPr>
          <w:ilvl w:val="0"/>
          <w:numId w:val="22"/>
        </w:numPr>
      </w:pPr>
      <w:r>
        <w:t>Write terms and conditions in all the language configured at domain level</w:t>
      </w:r>
    </w:p>
    <w:p w:rsidR="00E14334" w:rsidRDefault="00E14334" w:rsidP="001B016D">
      <w:pPr>
        <w:pStyle w:val="ListParagraph"/>
        <w:numPr>
          <w:ilvl w:val="0"/>
          <w:numId w:val="22"/>
        </w:numPr>
      </w:pPr>
      <w:r>
        <w:lastRenderedPageBreak/>
        <w:t>Click on submit button</w:t>
      </w:r>
    </w:p>
    <w:p w:rsidR="00E14334" w:rsidRDefault="00E14334" w:rsidP="00E14334">
      <w:r>
        <w:t>On successful submit, you will be notified with a message “</w:t>
      </w:r>
      <w:r w:rsidRPr="005D3D5C">
        <w:rPr>
          <w:b/>
        </w:rPr>
        <w:t xml:space="preserve">Terms and conditions created successfully” </w:t>
      </w:r>
      <w:r>
        <w:t>and will be redirected to Manage client’s terms and conditions listing</w:t>
      </w:r>
    </w:p>
    <w:p w:rsidR="00E14334" w:rsidRDefault="00E14334" w:rsidP="00E14334">
      <w:pPr>
        <w:rPr>
          <w:b/>
        </w:rPr>
      </w:pPr>
      <w:r w:rsidRPr="00E14334">
        <w:rPr>
          <w:b/>
        </w:rPr>
        <w:t>Manage Client’s terms and conditions</w:t>
      </w:r>
    </w:p>
    <w:p w:rsidR="00E14334" w:rsidRDefault="00E14334" w:rsidP="00E14334">
      <w:r w:rsidRPr="00E14334">
        <w:t>Administrator can manage terms and conditions created for different client</w:t>
      </w:r>
      <w:r>
        <w:t>. Listing displays terms and conditions created for client classified into two different tabs</w:t>
      </w:r>
    </w:p>
    <w:p w:rsidR="00E14334" w:rsidRDefault="009D52C8" w:rsidP="001B016D">
      <w:pPr>
        <w:pStyle w:val="ListParagraph"/>
        <w:numPr>
          <w:ilvl w:val="0"/>
          <w:numId w:val="20"/>
        </w:numPr>
      </w:pPr>
      <w:r w:rsidRPr="009D52C8">
        <w:rPr>
          <w:b/>
          <w:rPrChange w:id="435" w:author="nupur" w:date="2014-06-13T17:46:00Z">
            <w:rPr>
              <w:b/>
              <w:bCs/>
              <w:color w:val="0000FF"/>
              <w:sz w:val="18"/>
              <w:szCs w:val="18"/>
              <w:u w:val="single"/>
            </w:rPr>
          </w:rPrChange>
        </w:rPr>
        <w:t xml:space="preserve">Pending </w:t>
      </w:r>
      <w:r w:rsidR="00E14334">
        <w:t>– Lists terms and conditions for the respective client whose approval is pending</w:t>
      </w:r>
    </w:p>
    <w:p w:rsidR="00E14334" w:rsidRDefault="009D52C8" w:rsidP="001B016D">
      <w:pPr>
        <w:pStyle w:val="ListParagraph"/>
        <w:numPr>
          <w:ilvl w:val="0"/>
          <w:numId w:val="20"/>
        </w:numPr>
      </w:pPr>
      <w:r w:rsidRPr="009D52C8">
        <w:rPr>
          <w:b/>
          <w:rPrChange w:id="436" w:author="nupur" w:date="2014-06-13T17:46:00Z">
            <w:rPr>
              <w:b/>
              <w:bCs/>
              <w:color w:val="0000FF"/>
              <w:sz w:val="18"/>
              <w:szCs w:val="18"/>
              <w:u w:val="single"/>
            </w:rPr>
          </w:rPrChange>
        </w:rPr>
        <w:t>Approved</w:t>
      </w:r>
      <w:r w:rsidR="008C4438">
        <w:t xml:space="preserve">– </w:t>
      </w:r>
      <w:r w:rsidR="00E14334">
        <w:t xml:space="preserve">Lists </w:t>
      </w:r>
      <w:r w:rsidR="00757DC4">
        <w:t xml:space="preserve">approved </w:t>
      </w:r>
      <w:r w:rsidR="00E14334">
        <w:t xml:space="preserve">terms and conditions for the respective client </w:t>
      </w:r>
    </w:p>
    <w:p w:rsidR="008A3554" w:rsidRDefault="008A3554" w:rsidP="008A3554">
      <w:pPr>
        <w:rPr>
          <w:b/>
          <w:sz w:val="22"/>
        </w:rPr>
      </w:pPr>
      <w:r w:rsidRPr="008A3554">
        <w:rPr>
          <w:b/>
          <w:sz w:val="22"/>
        </w:rPr>
        <w:t>Search client’s terms and conditions</w:t>
      </w:r>
    </w:p>
    <w:p w:rsidR="008A3554" w:rsidRDefault="008A3554" w:rsidP="008A3554">
      <w:pPr>
        <w:rPr>
          <w:sz w:val="22"/>
        </w:rPr>
      </w:pPr>
      <w:r w:rsidRPr="008A3554">
        <w:rPr>
          <w:sz w:val="22"/>
        </w:rPr>
        <w:t>Provision through which administrator can search client’s terms and conditions</w:t>
      </w:r>
      <w:r>
        <w:rPr>
          <w:sz w:val="22"/>
        </w:rPr>
        <w:t xml:space="preserve"> based on the following search parameters:</w:t>
      </w:r>
    </w:p>
    <w:p w:rsidR="008A3554" w:rsidRDefault="009D52C8" w:rsidP="008A3554">
      <w:pPr>
        <w:rPr>
          <w:sz w:val="22"/>
        </w:rPr>
      </w:pPr>
      <w:r>
        <w:rPr>
          <w:noProof/>
          <w:sz w:val="22"/>
        </w:rPr>
        <w:pict>
          <v:shape id="_x0000_s1283" type="#_x0000_t120" style="position:absolute;left:0;text-align:left;margin-left:174.55pt;margin-top:102.55pt;width:23.65pt;height:27.55pt;z-index:251950080" fillcolor="#e36c0a [2409]" strokecolor="#f2f2f2 [3041]" strokeweight="1.5pt">
            <v:shadow on="t" type="perspective" color="#622423 [1605]" opacity=".5" offset="1pt" offset2="-1pt"/>
            <v:textbox style="mso-next-textbox:#_x0000_s1283">
              <w:txbxContent>
                <w:p w:rsidR="008C3EB7" w:rsidRPr="009E4666" w:rsidRDefault="008C3EB7" w:rsidP="00C64295">
                  <w:pPr>
                    <w:jc w:val="center"/>
                    <w:rPr>
                      <w:b/>
                      <w:color w:val="000000" w:themeColor="text1"/>
                    </w:rPr>
                  </w:pPr>
                  <w:r>
                    <w:rPr>
                      <w:b/>
                      <w:color w:val="000000" w:themeColor="text1"/>
                    </w:rPr>
                    <w:t>2</w:t>
                  </w:r>
                </w:p>
              </w:txbxContent>
            </v:textbox>
          </v:shape>
        </w:pict>
      </w:r>
      <w:r>
        <w:rPr>
          <w:noProof/>
          <w:sz w:val="22"/>
        </w:rPr>
        <w:pict>
          <v:shape id="_x0000_s1282" type="#_x0000_t120" style="position:absolute;left:0;text-align:left;margin-left:61.65pt;margin-top:35pt;width:23.65pt;height:27.55pt;z-index:251949056" fillcolor="#e36c0a [2409]" strokecolor="#f2f2f2 [3041]" strokeweight="1.5pt">
            <v:shadow on="t" type="perspective" color="#622423 [1605]" opacity=".5" offset="1pt" offset2="-1pt"/>
            <v:textbox style="mso-next-textbox:#_x0000_s1282">
              <w:txbxContent>
                <w:p w:rsidR="008C3EB7" w:rsidRPr="009E4666" w:rsidRDefault="008C3EB7" w:rsidP="00C64295">
                  <w:pPr>
                    <w:jc w:val="center"/>
                    <w:rPr>
                      <w:b/>
                      <w:color w:val="000000" w:themeColor="text1"/>
                    </w:rPr>
                  </w:pPr>
                  <w:r>
                    <w:rPr>
                      <w:b/>
                      <w:color w:val="000000" w:themeColor="text1"/>
                    </w:rPr>
                    <w:t>1</w:t>
                  </w:r>
                </w:p>
              </w:txbxContent>
            </v:textbox>
          </v:shape>
        </w:pict>
      </w:r>
      <w:r w:rsidR="008A3554">
        <w:rPr>
          <w:noProof/>
          <w:sz w:val="22"/>
        </w:rPr>
        <w:drawing>
          <wp:inline distT="0" distB="0" distL="0" distR="0">
            <wp:extent cx="5943600" cy="1586084"/>
            <wp:effectExtent l="19050" t="0" r="0" b="0"/>
            <wp:docPr id="39" name="Picture 28" descr="C:\Users\nupur\Desktop\monthly tasks\Admin user manual\Admin manual screen shots\t&amp;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upur\Desktop\monthly tasks\Admin user manual\Admin manual screen shots\t&amp;c5.png"/>
                    <pic:cNvPicPr>
                      <a:picLocks noChangeAspect="1" noChangeArrowheads="1"/>
                    </pic:cNvPicPr>
                  </pic:nvPicPr>
                  <pic:blipFill>
                    <a:blip r:embed="rId70"/>
                    <a:srcRect/>
                    <a:stretch>
                      <a:fillRect/>
                    </a:stretch>
                  </pic:blipFill>
                  <pic:spPr bwMode="auto">
                    <a:xfrm>
                      <a:off x="0" y="0"/>
                      <a:ext cx="5943600" cy="1586084"/>
                    </a:xfrm>
                    <a:prstGeom prst="rect">
                      <a:avLst/>
                    </a:prstGeom>
                    <a:noFill/>
                    <a:ln w="9525">
                      <a:noFill/>
                      <a:miter lim="800000"/>
                      <a:headEnd/>
                      <a:tailEnd/>
                    </a:ln>
                  </pic:spPr>
                </pic:pic>
              </a:graphicData>
            </a:graphic>
          </wp:inline>
        </w:drawing>
      </w:r>
    </w:p>
    <w:p w:rsidR="008A3554" w:rsidRDefault="008A3554" w:rsidP="008A3554">
      <w:pPr>
        <w:rPr>
          <w:sz w:val="22"/>
        </w:rPr>
      </w:pPr>
      <w:r>
        <w:rPr>
          <w:noProof/>
          <w:sz w:val="22"/>
        </w:rPr>
        <w:lastRenderedPageBreak/>
        <w:drawing>
          <wp:inline distT="0" distB="0" distL="0" distR="0">
            <wp:extent cx="5943600" cy="2287039"/>
            <wp:effectExtent l="19050" t="0" r="0" b="0"/>
            <wp:docPr id="42" name="Picture 29" descr="C:\Users\nupur\Desktop\monthly tasks\Admin user manual\Admin manual screen shots\t&amp;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upur\Desktop\monthly tasks\Admin user manual\Admin manual screen shots\t&amp;c6.png"/>
                    <pic:cNvPicPr>
                      <a:picLocks noChangeAspect="1" noChangeArrowheads="1"/>
                    </pic:cNvPicPr>
                  </pic:nvPicPr>
                  <pic:blipFill>
                    <a:blip r:embed="rId71"/>
                    <a:srcRect/>
                    <a:stretch>
                      <a:fillRect/>
                    </a:stretch>
                  </pic:blipFill>
                  <pic:spPr bwMode="auto">
                    <a:xfrm>
                      <a:off x="0" y="0"/>
                      <a:ext cx="5943600" cy="2287039"/>
                    </a:xfrm>
                    <a:prstGeom prst="rect">
                      <a:avLst/>
                    </a:prstGeom>
                    <a:noFill/>
                    <a:ln w="9525">
                      <a:noFill/>
                      <a:miter lim="800000"/>
                      <a:headEnd/>
                      <a:tailEnd/>
                    </a:ln>
                  </pic:spPr>
                </pic:pic>
              </a:graphicData>
            </a:graphic>
          </wp:inline>
        </w:drawing>
      </w:r>
    </w:p>
    <w:p w:rsidR="008A3554" w:rsidRPr="0032773E" w:rsidRDefault="008A3554" w:rsidP="008A3554">
      <w:pPr>
        <w:rPr>
          <w:b/>
          <w:sz w:val="22"/>
        </w:rPr>
      </w:pPr>
      <w:r w:rsidRPr="0032773E">
        <w:rPr>
          <w:b/>
          <w:sz w:val="22"/>
        </w:rPr>
        <w:t>Steps to search Client’s terms and conditions:</w:t>
      </w:r>
    </w:p>
    <w:p w:rsidR="008A3554" w:rsidRDefault="008A3554" w:rsidP="001B016D">
      <w:pPr>
        <w:pStyle w:val="ListParagraph"/>
        <w:numPr>
          <w:ilvl w:val="0"/>
          <w:numId w:val="23"/>
        </w:numPr>
        <w:rPr>
          <w:sz w:val="22"/>
        </w:rPr>
      </w:pPr>
      <w:r>
        <w:rPr>
          <w:sz w:val="22"/>
        </w:rPr>
        <w:t>Enter at least one of the search criteria</w:t>
      </w:r>
    </w:p>
    <w:p w:rsidR="008A3554" w:rsidRDefault="008A3554" w:rsidP="001B016D">
      <w:pPr>
        <w:pStyle w:val="ListParagraph"/>
        <w:numPr>
          <w:ilvl w:val="0"/>
          <w:numId w:val="23"/>
        </w:numPr>
        <w:rPr>
          <w:sz w:val="22"/>
        </w:rPr>
      </w:pPr>
      <w:r>
        <w:rPr>
          <w:sz w:val="22"/>
        </w:rPr>
        <w:t>Click on the search button</w:t>
      </w:r>
    </w:p>
    <w:p w:rsidR="008A3554" w:rsidRPr="008A3554" w:rsidRDefault="008A3554" w:rsidP="008A3554">
      <w:pPr>
        <w:rPr>
          <w:sz w:val="22"/>
        </w:rPr>
      </w:pPr>
      <w:r>
        <w:rPr>
          <w:sz w:val="22"/>
        </w:rPr>
        <w:t xml:space="preserve">On successful search, </w:t>
      </w:r>
      <w:r w:rsidR="005D3D5C">
        <w:rPr>
          <w:sz w:val="22"/>
        </w:rPr>
        <w:t>record</w:t>
      </w:r>
      <w:r w:rsidR="00964F1D">
        <w:rPr>
          <w:sz w:val="22"/>
        </w:rPr>
        <w:t xml:space="preserve"> that matches</w:t>
      </w:r>
      <w:r>
        <w:rPr>
          <w:sz w:val="22"/>
        </w:rPr>
        <w:t xml:space="preserve"> the search criteria will be displayed in the listing otherwise No record found message will be displayed</w:t>
      </w:r>
    </w:p>
    <w:p w:rsidR="00EF728C" w:rsidRDefault="00EF728C" w:rsidP="005376F1">
      <w:pPr>
        <w:pStyle w:val="Heading3"/>
      </w:pPr>
      <w:r>
        <w:t>Select vertical</w:t>
      </w:r>
    </w:p>
    <w:p w:rsidR="00F853A8" w:rsidRDefault="00F853A8" w:rsidP="00F853A8">
      <w:r>
        <w:t xml:space="preserve">Interface through which </w:t>
      </w:r>
      <w:r w:rsidR="00C64295">
        <w:t>administrator</w:t>
      </w:r>
      <w:r>
        <w:t xml:space="preserve"> can configure sector (verticals) and can classify domains sector (vertical) wise. While configuring, you will find sub domain name, department and list of verticals under that department. </w:t>
      </w:r>
    </w:p>
    <w:p w:rsidR="00C64295" w:rsidRDefault="009D52C8" w:rsidP="00F853A8">
      <w:r>
        <w:rPr>
          <w:noProof/>
        </w:rPr>
        <w:lastRenderedPageBreak/>
        <w:pict>
          <v:shape id="_x0000_s1286" type="#_x0000_t120" style="position:absolute;left:0;text-align:left;margin-left:134.3pt;margin-top:423.25pt;width:23.65pt;height:27.55pt;z-index:251953152" fillcolor="#e36c0a [2409]" strokecolor="#f2f2f2 [3041]" strokeweight="1.5pt">
            <v:shadow on="t" type="perspective" color="#622423 [1605]" opacity=".5" offset="1pt" offset2="-1pt"/>
            <v:textbox style="mso-next-textbox:#_x0000_s1286">
              <w:txbxContent>
                <w:p w:rsidR="008C3EB7" w:rsidRPr="009E4666" w:rsidRDefault="008C3EB7" w:rsidP="00C64295">
                  <w:pPr>
                    <w:jc w:val="center"/>
                    <w:rPr>
                      <w:b/>
                      <w:color w:val="000000" w:themeColor="text1"/>
                    </w:rPr>
                  </w:pPr>
                  <w:r>
                    <w:rPr>
                      <w:b/>
                      <w:color w:val="000000" w:themeColor="text1"/>
                    </w:rPr>
                    <w:t>3</w:t>
                  </w:r>
                </w:p>
              </w:txbxContent>
            </v:textbox>
          </v:shape>
        </w:pict>
      </w:r>
      <w:r>
        <w:rPr>
          <w:noProof/>
        </w:rPr>
        <w:pict>
          <v:shape id="_x0000_s1285" type="#_x0000_t120" style="position:absolute;left:0;text-align:left;margin-left:75.75pt;margin-top:332.45pt;width:23.65pt;height:27.55pt;z-index:251952128" fillcolor="#e36c0a [2409]" strokecolor="#f2f2f2 [3041]" strokeweight="1.5pt">
            <v:shadow on="t" type="perspective" color="#622423 [1605]" opacity=".5" offset="1pt" offset2="-1pt"/>
            <v:textbox style="mso-next-textbox:#_x0000_s1285">
              <w:txbxContent>
                <w:p w:rsidR="008C3EB7" w:rsidRPr="009E4666" w:rsidRDefault="008C3EB7" w:rsidP="00C64295">
                  <w:pPr>
                    <w:jc w:val="center"/>
                    <w:rPr>
                      <w:b/>
                      <w:color w:val="000000" w:themeColor="text1"/>
                    </w:rPr>
                  </w:pPr>
                  <w:r>
                    <w:rPr>
                      <w:b/>
                      <w:color w:val="000000" w:themeColor="text1"/>
                    </w:rPr>
                    <w:t>2</w:t>
                  </w:r>
                </w:p>
              </w:txbxContent>
            </v:textbox>
          </v:shape>
        </w:pict>
      </w:r>
      <w:r>
        <w:rPr>
          <w:noProof/>
        </w:rPr>
        <w:pict>
          <v:shape id="_x0000_s1284" type="#_x0000_t120" style="position:absolute;left:0;text-align:left;margin-left:387.25pt;margin-top:182.8pt;width:23.65pt;height:27.55pt;z-index:251951104" fillcolor="#e36c0a [2409]" strokecolor="#f2f2f2 [3041]" strokeweight="1.5pt">
            <v:shadow on="t" type="perspective" color="#622423 [1605]" opacity=".5" offset="1pt" offset2="-1pt"/>
            <v:textbox style="mso-next-textbox:#_x0000_s1284">
              <w:txbxContent>
                <w:p w:rsidR="008C3EB7" w:rsidRPr="009E4666" w:rsidRDefault="008C3EB7" w:rsidP="00C64295">
                  <w:pPr>
                    <w:jc w:val="center"/>
                    <w:rPr>
                      <w:b/>
                      <w:color w:val="000000" w:themeColor="text1"/>
                    </w:rPr>
                  </w:pPr>
                  <w:r>
                    <w:rPr>
                      <w:b/>
                      <w:color w:val="000000" w:themeColor="text1"/>
                    </w:rPr>
                    <w:t>1</w:t>
                  </w:r>
                </w:p>
              </w:txbxContent>
            </v:textbox>
          </v:shape>
        </w:pict>
      </w:r>
      <w:r w:rsidR="00C64295">
        <w:rPr>
          <w:noProof/>
        </w:rPr>
        <w:drawing>
          <wp:inline distT="0" distB="0" distL="0" distR="0">
            <wp:extent cx="5943600" cy="2533238"/>
            <wp:effectExtent l="19050" t="0" r="0" b="0"/>
            <wp:docPr id="44" name="Picture 30" descr="C:\Users\nupur\Desktop\monthly tasks\Admin user manual\Admin manual screen shots\sel vert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upur\Desktop\monthly tasks\Admin user manual\Admin manual screen shots\sel vertical.png"/>
                    <pic:cNvPicPr>
                      <a:picLocks noChangeAspect="1" noChangeArrowheads="1"/>
                    </pic:cNvPicPr>
                  </pic:nvPicPr>
                  <pic:blipFill>
                    <a:blip r:embed="rId72"/>
                    <a:srcRect/>
                    <a:stretch>
                      <a:fillRect/>
                    </a:stretch>
                  </pic:blipFill>
                  <pic:spPr bwMode="auto">
                    <a:xfrm>
                      <a:off x="0" y="0"/>
                      <a:ext cx="5943600" cy="2533238"/>
                    </a:xfrm>
                    <a:prstGeom prst="rect">
                      <a:avLst/>
                    </a:prstGeom>
                    <a:noFill/>
                    <a:ln w="9525">
                      <a:noFill/>
                      <a:miter lim="800000"/>
                      <a:headEnd/>
                      <a:tailEnd/>
                    </a:ln>
                  </pic:spPr>
                </pic:pic>
              </a:graphicData>
            </a:graphic>
          </wp:inline>
        </w:drawing>
      </w:r>
      <w:r w:rsidR="00C64295">
        <w:rPr>
          <w:noProof/>
        </w:rPr>
        <w:drawing>
          <wp:inline distT="0" distB="0" distL="0" distR="0">
            <wp:extent cx="5943600" cy="3243998"/>
            <wp:effectExtent l="19050" t="0" r="0" b="0"/>
            <wp:docPr id="45" name="Picture 31" descr="C:\Users\nupur\Desktop\monthly tasks\Admin user manual\Admin manual screen shots\sel vertic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upur\Desktop\monthly tasks\Admin user manual\Admin manual screen shots\sel vertical2.png"/>
                    <pic:cNvPicPr>
                      <a:picLocks noChangeAspect="1" noChangeArrowheads="1"/>
                    </pic:cNvPicPr>
                  </pic:nvPicPr>
                  <pic:blipFill>
                    <a:blip r:embed="rId73"/>
                    <a:srcRect/>
                    <a:stretch>
                      <a:fillRect/>
                    </a:stretch>
                  </pic:blipFill>
                  <pic:spPr bwMode="auto">
                    <a:xfrm>
                      <a:off x="0" y="0"/>
                      <a:ext cx="5943600" cy="3243998"/>
                    </a:xfrm>
                    <a:prstGeom prst="rect">
                      <a:avLst/>
                    </a:prstGeom>
                    <a:noFill/>
                    <a:ln w="9525">
                      <a:noFill/>
                      <a:miter lim="800000"/>
                      <a:headEnd/>
                      <a:tailEnd/>
                    </a:ln>
                  </pic:spPr>
                </pic:pic>
              </a:graphicData>
            </a:graphic>
          </wp:inline>
        </w:drawing>
      </w:r>
      <w:r w:rsidR="00C64295">
        <w:rPr>
          <w:noProof/>
        </w:rPr>
        <w:drawing>
          <wp:inline distT="0" distB="0" distL="0" distR="0">
            <wp:extent cx="5943600" cy="375222"/>
            <wp:effectExtent l="19050" t="0" r="0" b="0"/>
            <wp:docPr id="46" name="Picture 32" descr="C:\Users\nupur\Desktop\monthly tasks\Admin user manual\Admin manual screen shots\sel vertic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upur\Desktop\monthly tasks\Admin user manual\Admin manual screen shots\sel vertical3.png"/>
                    <pic:cNvPicPr>
                      <a:picLocks noChangeAspect="1" noChangeArrowheads="1"/>
                    </pic:cNvPicPr>
                  </pic:nvPicPr>
                  <pic:blipFill>
                    <a:blip r:embed="rId74"/>
                    <a:srcRect/>
                    <a:stretch>
                      <a:fillRect/>
                    </a:stretch>
                  </pic:blipFill>
                  <pic:spPr bwMode="auto">
                    <a:xfrm>
                      <a:off x="0" y="0"/>
                      <a:ext cx="5943600" cy="375222"/>
                    </a:xfrm>
                    <a:prstGeom prst="rect">
                      <a:avLst/>
                    </a:prstGeom>
                    <a:noFill/>
                    <a:ln w="9525">
                      <a:noFill/>
                      <a:miter lim="800000"/>
                      <a:headEnd/>
                      <a:tailEnd/>
                    </a:ln>
                  </pic:spPr>
                </pic:pic>
              </a:graphicData>
            </a:graphic>
          </wp:inline>
        </w:drawing>
      </w:r>
    </w:p>
    <w:p w:rsidR="00C64295" w:rsidRPr="003B0D27" w:rsidRDefault="00BC2A26" w:rsidP="00F853A8">
      <w:pPr>
        <w:rPr>
          <w:b/>
        </w:rPr>
      </w:pPr>
      <w:r w:rsidRPr="003B0D27">
        <w:rPr>
          <w:b/>
        </w:rPr>
        <w:t>Steps to select vertical:</w:t>
      </w:r>
    </w:p>
    <w:p w:rsidR="00BC2A26" w:rsidRDefault="00BC2A26" w:rsidP="001B016D">
      <w:pPr>
        <w:pStyle w:val="ListParagraph"/>
        <w:numPr>
          <w:ilvl w:val="0"/>
          <w:numId w:val="24"/>
        </w:numPr>
      </w:pPr>
      <w:r>
        <w:t>Click on Select vertical icon from the manage client listing</w:t>
      </w:r>
    </w:p>
    <w:p w:rsidR="00BC2A26" w:rsidRDefault="00BC2A26" w:rsidP="001B016D">
      <w:pPr>
        <w:pStyle w:val="ListParagraph"/>
        <w:numPr>
          <w:ilvl w:val="0"/>
          <w:numId w:val="24"/>
        </w:numPr>
      </w:pPr>
      <w:r>
        <w:t xml:space="preserve">Select the verticals </w:t>
      </w:r>
    </w:p>
    <w:p w:rsidR="001A2C92" w:rsidRDefault="001A2C92" w:rsidP="001B016D">
      <w:pPr>
        <w:pStyle w:val="ListParagraph"/>
        <w:numPr>
          <w:ilvl w:val="0"/>
          <w:numId w:val="24"/>
        </w:numPr>
      </w:pPr>
      <w:r>
        <w:t>Click on Submit button</w:t>
      </w:r>
    </w:p>
    <w:p w:rsidR="001A2C92" w:rsidRDefault="001A2C92" w:rsidP="001A2C92">
      <w:r>
        <w:t>On successful submit, you will be notified with a message “</w:t>
      </w:r>
      <w:r w:rsidRPr="005D3D5C">
        <w:rPr>
          <w:b/>
        </w:rPr>
        <w:t>Client updated successfully</w:t>
      </w:r>
      <w:r>
        <w:t>” and will be redirected to Manage client listing</w:t>
      </w:r>
    </w:p>
    <w:p w:rsidR="00680E54" w:rsidRDefault="00680E54" w:rsidP="005376F1">
      <w:pPr>
        <w:pStyle w:val="Heading3"/>
      </w:pPr>
      <w:r>
        <w:lastRenderedPageBreak/>
        <w:t>Approve client</w:t>
      </w:r>
    </w:p>
    <w:p w:rsidR="00680E54" w:rsidRDefault="00680E54" w:rsidP="00680E54">
      <w:r>
        <w:t xml:space="preserve">Administrator can approve </w:t>
      </w:r>
      <w:r w:rsidR="00B97566">
        <w:t>client</w:t>
      </w:r>
      <w:r>
        <w:t xml:space="preserve"> created through manage </w:t>
      </w:r>
      <w:r w:rsidR="0075529F">
        <w:t>client</w:t>
      </w:r>
      <w:r>
        <w:t xml:space="preserve"> listing. </w:t>
      </w:r>
    </w:p>
    <w:p w:rsidR="00B97566" w:rsidRDefault="00B97566" w:rsidP="00680E54">
      <w:r>
        <w:rPr>
          <w:noProof/>
        </w:rPr>
        <w:drawing>
          <wp:inline distT="0" distB="0" distL="0" distR="0">
            <wp:extent cx="5943600" cy="2102227"/>
            <wp:effectExtent l="19050" t="0" r="0" b="0"/>
            <wp:docPr id="70" name="Picture 69" descr="C:\Users\nupur\Desktop\monthly tasks\Admin user manual\Admin manual screen shots\approve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upur\Desktop\monthly tasks\Admin user manual\Admin manual screen shots\approve client.png"/>
                    <pic:cNvPicPr>
                      <a:picLocks noChangeAspect="1" noChangeArrowheads="1"/>
                    </pic:cNvPicPr>
                  </pic:nvPicPr>
                  <pic:blipFill>
                    <a:blip r:embed="rId75"/>
                    <a:srcRect/>
                    <a:stretch>
                      <a:fillRect/>
                    </a:stretch>
                  </pic:blipFill>
                  <pic:spPr bwMode="auto">
                    <a:xfrm>
                      <a:off x="0" y="0"/>
                      <a:ext cx="5943600" cy="2102227"/>
                    </a:xfrm>
                    <a:prstGeom prst="rect">
                      <a:avLst/>
                    </a:prstGeom>
                    <a:noFill/>
                    <a:ln w="9525">
                      <a:noFill/>
                      <a:miter lim="800000"/>
                      <a:headEnd/>
                      <a:tailEnd/>
                    </a:ln>
                  </pic:spPr>
                </pic:pic>
              </a:graphicData>
            </a:graphic>
          </wp:inline>
        </w:drawing>
      </w:r>
    </w:p>
    <w:p w:rsidR="00B97566" w:rsidRDefault="00B97566" w:rsidP="00680E54">
      <w:r>
        <w:rPr>
          <w:noProof/>
        </w:rPr>
        <w:lastRenderedPageBreak/>
        <w:drawing>
          <wp:inline distT="0" distB="0" distL="0" distR="0">
            <wp:extent cx="5943600" cy="7910742"/>
            <wp:effectExtent l="19050" t="0" r="0" b="0"/>
            <wp:docPr id="71" name="Picture 70" descr="C:\Users\nupur\Desktop\monthly tasks\Admin user manual\Admin manual screen shots\approve cli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upur\Desktop\monthly tasks\Admin user manual\Admin manual screen shots\approve client1.png"/>
                    <pic:cNvPicPr>
                      <a:picLocks noChangeAspect="1" noChangeArrowheads="1"/>
                    </pic:cNvPicPr>
                  </pic:nvPicPr>
                  <pic:blipFill>
                    <a:blip r:embed="rId76"/>
                    <a:srcRect/>
                    <a:stretch>
                      <a:fillRect/>
                    </a:stretch>
                  </pic:blipFill>
                  <pic:spPr bwMode="auto">
                    <a:xfrm>
                      <a:off x="0" y="0"/>
                      <a:ext cx="5943600" cy="7910742"/>
                    </a:xfrm>
                    <a:prstGeom prst="rect">
                      <a:avLst/>
                    </a:prstGeom>
                    <a:noFill/>
                    <a:ln w="9525">
                      <a:noFill/>
                      <a:miter lim="800000"/>
                      <a:headEnd/>
                      <a:tailEnd/>
                    </a:ln>
                  </pic:spPr>
                </pic:pic>
              </a:graphicData>
            </a:graphic>
          </wp:inline>
        </w:drawing>
      </w:r>
    </w:p>
    <w:p w:rsidR="00B97566" w:rsidRDefault="00B97566" w:rsidP="00680E54">
      <w:r>
        <w:rPr>
          <w:noProof/>
        </w:rPr>
        <w:lastRenderedPageBreak/>
        <w:drawing>
          <wp:inline distT="0" distB="0" distL="0" distR="0">
            <wp:extent cx="5943600" cy="449804"/>
            <wp:effectExtent l="19050" t="0" r="0" b="0"/>
            <wp:docPr id="72" name="Picture 71" descr="C:\Users\nupur\Desktop\monthly tasks\Admin user manual\Admin manual screen shots\approve cli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upur\Desktop\monthly tasks\Admin user manual\Admin manual screen shots\approve client2.png"/>
                    <pic:cNvPicPr>
                      <a:picLocks noChangeAspect="1" noChangeArrowheads="1"/>
                    </pic:cNvPicPr>
                  </pic:nvPicPr>
                  <pic:blipFill>
                    <a:blip r:embed="rId77"/>
                    <a:srcRect/>
                    <a:stretch>
                      <a:fillRect/>
                    </a:stretch>
                  </pic:blipFill>
                  <pic:spPr bwMode="auto">
                    <a:xfrm>
                      <a:off x="0" y="0"/>
                      <a:ext cx="5943600" cy="449804"/>
                    </a:xfrm>
                    <a:prstGeom prst="rect">
                      <a:avLst/>
                    </a:prstGeom>
                    <a:noFill/>
                    <a:ln w="9525">
                      <a:noFill/>
                      <a:miter lim="800000"/>
                      <a:headEnd/>
                      <a:tailEnd/>
                    </a:ln>
                  </pic:spPr>
                </pic:pic>
              </a:graphicData>
            </a:graphic>
          </wp:inline>
        </w:drawing>
      </w:r>
    </w:p>
    <w:p w:rsidR="00680E54" w:rsidRPr="00B97566" w:rsidRDefault="00B97566" w:rsidP="001A2C92">
      <w:pPr>
        <w:rPr>
          <w:b/>
        </w:rPr>
      </w:pPr>
      <w:r w:rsidRPr="00B97566">
        <w:rPr>
          <w:b/>
        </w:rPr>
        <w:t>Steps to approve client:</w:t>
      </w:r>
    </w:p>
    <w:p w:rsidR="00B97566" w:rsidRDefault="00B97566" w:rsidP="001B016D">
      <w:pPr>
        <w:pStyle w:val="ListParagraph"/>
        <w:numPr>
          <w:ilvl w:val="0"/>
          <w:numId w:val="43"/>
        </w:numPr>
      </w:pPr>
      <w:r>
        <w:t>Click on Approve icon form the manage client listing</w:t>
      </w:r>
    </w:p>
    <w:p w:rsidR="00B97566" w:rsidRDefault="00B97566" w:rsidP="001B016D">
      <w:pPr>
        <w:pStyle w:val="ListParagraph"/>
        <w:numPr>
          <w:ilvl w:val="0"/>
          <w:numId w:val="43"/>
        </w:numPr>
      </w:pPr>
      <w:r>
        <w:t>View details configured</w:t>
      </w:r>
    </w:p>
    <w:p w:rsidR="00B97566" w:rsidRDefault="00B97566" w:rsidP="001B016D">
      <w:pPr>
        <w:pStyle w:val="ListParagraph"/>
        <w:numPr>
          <w:ilvl w:val="0"/>
          <w:numId w:val="43"/>
        </w:numPr>
      </w:pPr>
      <w:r>
        <w:t>Enter remarks</w:t>
      </w:r>
    </w:p>
    <w:p w:rsidR="00B97566" w:rsidRDefault="00B97566" w:rsidP="001B016D">
      <w:pPr>
        <w:pStyle w:val="ListParagraph"/>
        <w:numPr>
          <w:ilvl w:val="0"/>
          <w:numId w:val="43"/>
        </w:numPr>
      </w:pPr>
      <w:r>
        <w:t>Click on approve button</w:t>
      </w:r>
    </w:p>
    <w:p w:rsidR="00B97566" w:rsidRDefault="00B97566" w:rsidP="00B97566">
      <w:r>
        <w:t>On successful approval, you will be notified with a message “</w:t>
      </w:r>
      <w:r w:rsidRPr="00B97566">
        <w:rPr>
          <w:b/>
        </w:rPr>
        <w:t>Client approved successfully”</w:t>
      </w:r>
      <w:r>
        <w:t xml:space="preserve"> and you will be redirected to manage client listing</w:t>
      </w:r>
    </w:p>
    <w:p w:rsidR="00503FED" w:rsidRDefault="00503FED" w:rsidP="00131EE4">
      <w:pPr>
        <w:pStyle w:val="Heading1"/>
      </w:pPr>
      <w:bookmarkStart w:id="437" w:name="_Toc390511951"/>
      <w:r>
        <w:t>Department</w:t>
      </w:r>
      <w:bookmarkEnd w:id="437"/>
    </w:p>
    <w:p w:rsidR="00FB471B" w:rsidRDefault="00FB471B" w:rsidP="00FB471B">
      <w:r>
        <w:t>Interface through which administrator can create, search and manage department</w:t>
      </w:r>
      <w:r w:rsidR="0089765A">
        <w:t>s</w:t>
      </w:r>
      <w:r>
        <w:t xml:space="preserve"> under parent department of respective sub domain</w:t>
      </w:r>
    </w:p>
    <w:p w:rsidR="00FB471B" w:rsidRDefault="00FB471B" w:rsidP="00FB471B">
      <w:pPr>
        <w:pStyle w:val="Heading2"/>
      </w:pPr>
      <w:bookmarkStart w:id="438" w:name="_Toc390511952"/>
      <w:r>
        <w:t>Create department</w:t>
      </w:r>
      <w:bookmarkEnd w:id="438"/>
    </w:p>
    <w:p w:rsidR="0089765A" w:rsidRDefault="009D52C8" w:rsidP="0089765A">
      <w:r>
        <w:rPr>
          <w:noProof/>
        </w:rPr>
        <w:pict>
          <v:shape id="_x0000_s1289" type="#_x0000_t120" style="position:absolute;left:0;text-align:left;margin-left:184.5pt;margin-top:70.25pt;width:23.65pt;height:27.55pt;z-index:251956224" fillcolor="#e36c0a [2409]" strokecolor="#f2f2f2 [3041]" strokeweight="1.5pt">
            <v:shadow on="t" type="perspective" color="#622423 [1605]" opacity=".5" offset="1pt" offset2="-1pt"/>
            <v:textbox style="mso-next-textbox:#_x0000_s1289">
              <w:txbxContent>
                <w:p w:rsidR="008C3EB7" w:rsidRPr="009E4666" w:rsidRDefault="008C3EB7" w:rsidP="00A43CFB">
                  <w:pPr>
                    <w:jc w:val="center"/>
                    <w:rPr>
                      <w:b/>
                      <w:color w:val="000000" w:themeColor="text1"/>
                    </w:rPr>
                  </w:pPr>
                  <w:r>
                    <w:rPr>
                      <w:b/>
                      <w:color w:val="000000" w:themeColor="text1"/>
                    </w:rPr>
                    <w:t>2</w:t>
                  </w:r>
                </w:p>
              </w:txbxContent>
            </v:textbox>
          </v:shape>
        </w:pict>
      </w:r>
      <w:r w:rsidR="0089765A">
        <w:t>Administrator can create department under parent department of respective sub domain by configuring and submitting basic details. Multiple and multilevel department under particular sub domain can be created.</w:t>
      </w:r>
    </w:p>
    <w:p w:rsidR="00152A69" w:rsidRDefault="009D52C8" w:rsidP="0089765A">
      <w:r>
        <w:rPr>
          <w:noProof/>
        </w:rPr>
        <w:pict>
          <v:shape id="_x0000_s1287" type="#_x0000_t120" style="position:absolute;left:0;text-align:left;margin-left:-10.1pt;margin-top:66.55pt;width:23.65pt;height:27.55pt;z-index:251954176" fillcolor="#e36c0a [2409]" strokecolor="#f2f2f2 [3041]" strokeweight="1.5pt">
            <v:shadow on="t" type="perspective" color="#622423 [1605]" opacity=".5" offset="1pt" offset2="-1pt"/>
            <v:textbox style="mso-next-textbox:#_x0000_s1287">
              <w:txbxContent>
                <w:p w:rsidR="008C3EB7" w:rsidRPr="009E4666" w:rsidRDefault="008C3EB7" w:rsidP="00A43CFB">
                  <w:pPr>
                    <w:jc w:val="center"/>
                    <w:rPr>
                      <w:b/>
                      <w:color w:val="000000" w:themeColor="text1"/>
                    </w:rPr>
                  </w:pPr>
                  <w:r>
                    <w:rPr>
                      <w:b/>
                      <w:color w:val="000000" w:themeColor="text1"/>
                    </w:rPr>
                    <w:t>1</w:t>
                  </w:r>
                </w:p>
              </w:txbxContent>
            </v:textbox>
          </v:shape>
        </w:pict>
      </w:r>
      <w:r>
        <w:rPr>
          <w:noProof/>
        </w:rPr>
        <w:pict>
          <v:shape id="_x0000_s1288" type="#_x0000_t120" style="position:absolute;left:0;text-align:left;margin-left:239.05pt;margin-top:163.05pt;width:23.65pt;height:27.55pt;z-index:251955200" fillcolor="#e36c0a [2409]" strokecolor="#f2f2f2 [3041]" strokeweight="1.5pt">
            <v:shadow on="t" type="perspective" color="#622423 [1605]" opacity=".5" offset="1pt" offset2="-1pt"/>
            <v:textbox style="mso-next-textbox:#_x0000_s1288">
              <w:txbxContent>
                <w:p w:rsidR="008C3EB7" w:rsidRPr="009E4666" w:rsidRDefault="008C3EB7" w:rsidP="00A43CFB">
                  <w:pPr>
                    <w:jc w:val="center"/>
                    <w:rPr>
                      <w:b/>
                      <w:color w:val="000000" w:themeColor="text1"/>
                    </w:rPr>
                  </w:pPr>
                  <w:r>
                    <w:rPr>
                      <w:b/>
                      <w:color w:val="000000" w:themeColor="text1"/>
                    </w:rPr>
                    <w:t>3</w:t>
                  </w:r>
                </w:p>
              </w:txbxContent>
            </v:textbox>
          </v:shape>
        </w:pict>
      </w:r>
      <w:r w:rsidR="00CC3136">
        <w:rPr>
          <w:noProof/>
        </w:rPr>
        <w:drawing>
          <wp:inline distT="0" distB="0" distL="0" distR="0">
            <wp:extent cx="5943600" cy="2487155"/>
            <wp:effectExtent l="19050" t="0" r="0" b="0"/>
            <wp:docPr id="54" name="Picture 37" descr="C:\Users\nupur\Desktop\monthly tasks\Admin user manual\Admin manual screen shots\dep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upur\Desktop\monthly tasks\Admin user manual\Admin manual screen shots\dept6.png"/>
                    <pic:cNvPicPr>
                      <a:picLocks noChangeAspect="1" noChangeArrowheads="1"/>
                    </pic:cNvPicPr>
                  </pic:nvPicPr>
                  <pic:blipFill>
                    <a:blip r:embed="rId78"/>
                    <a:srcRect/>
                    <a:stretch>
                      <a:fillRect/>
                    </a:stretch>
                  </pic:blipFill>
                  <pic:spPr bwMode="auto">
                    <a:xfrm>
                      <a:off x="0" y="0"/>
                      <a:ext cx="5943600" cy="2487155"/>
                    </a:xfrm>
                    <a:prstGeom prst="rect">
                      <a:avLst/>
                    </a:prstGeom>
                    <a:noFill/>
                    <a:ln w="9525">
                      <a:noFill/>
                      <a:miter lim="800000"/>
                      <a:headEnd/>
                      <a:tailEnd/>
                    </a:ln>
                  </pic:spPr>
                </pic:pic>
              </a:graphicData>
            </a:graphic>
          </wp:inline>
        </w:drawing>
      </w:r>
    </w:p>
    <w:p w:rsidR="00CC3136" w:rsidRDefault="00CC3136" w:rsidP="0089765A">
      <w:r>
        <w:rPr>
          <w:noProof/>
        </w:rPr>
        <w:lastRenderedPageBreak/>
        <w:drawing>
          <wp:inline distT="0" distB="0" distL="0" distR="0">
            <wp:extent cx="5943600" cy="446554"/>
            <wp:effectExtent l="19050" t="0" r="0" b="0"/>
            <wp:docPr id="55" name="Picture 38" descr="C:\Users\nupur\Desktop\monthly tasks\Admin user manual\Admin manual screen shots\dep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upur\Desktop\monthly tasks\Admin user manual\Admin manual screen shots\dept7.png"/>
                    <pic:cNvPicPr>
                      <a:picLocks noChangeAspect="1" noChangeArrowheads="1"/>
                    </pic:cNvPicPr>
                  </pic:nvPicPr>
                  <pic:blipFill>
                    <a:blip r:embed="rId79"/>
                    <a:srcRect/>
                    <a:stretch>
                      <a:fillRect/>
                    </a:stretch>
                  </pic:blipFill>
                  <pic:spPr bwMode="auto">
                    <a:xfrm>
                      <a:off x="0" y="0"/>
                      <a:ext cx="5943600" cy="446554"/>
                    </a:xfrm>
                    <a:prstGeom prst="rect">
                      <a:avLst/>
                    </a:prstGeom>
                    <a:noFill/>
                    <a:ln w="9525">
                      <a:noFill/>
                      <a:miter lim="800000"/>
                      <a:headEnd/>
                      <a:tailEnd/>
                    </a:ln>
                  </pic:spPr>
                </pic:pic>
              </a:graphicData>
            </a:graphic>
          </wp:inline>
        </w:drawing>
      </w:r>
    </w:p>
    <w:p w:rsidR="00CC3136" w:rsidRPr="00CC3136" w:rsidRDefault="00CC3136" w:rsidP="0089765A">
      <w:pPr>
        <w:rPr>
          <w:b/>
        </w:rPr>
      </w:pPr>
      <w:r w:rsidRPr="00CC3136">
        <w:rPr>
          <w:b/>
        </w:rPr>
        <w:t>Steps to create department:</w:t>
      </w:r>
    </w:p>
    <w:p w:rsidR="00CC3136" w:rsidRDefault="00CC3136" w:rsidP="001B016D">
      <w:pPr>
        <w:pStyle w:val="ListParagraph"/>
        <w:numPr>
          <w:ilvl w:val="0"/>
          <w:numId w:val="28"/>
        </w:numPr>
      </w:pPr>
      <w:r>
        <w:t>Click on Create department under administration, from the left accordion</w:t>
      </w:r>
    </w:p>
    <w:p w:rsidR="00CC3136" w:rsidRDefault="00CC3136" w:rsidP="001B016D">
      <w:pPr>
        <w:pStyle w:val="ListParagraph"/>
        <w:numPr>
          <w:ilvl w:val="0"/>
          <w:numId w:val="28"/>
        </w:numPr>
      </w:pPr>
      <w:r>
        <w:t>Select parent department and configure all the required details</w:t>
      </w:r>
    </w:p>
    <w:p w:rsidR="00CC3136" w:rsidRDefault="00CC3136" w:rsidP="001B016D">
      <w:pPr>
        <w:pStyle w:val="ListParagraph"/>
        <w:numPr>
          <w:ilvl w:val="0"/>
          <w:numId w:val="28"/>
        </w:numPr>
      </w:pPr>
      <w:r>
        <w:t>Click on Submit  button</w:t>
      </w:r>
    </w:p>
    <w:p w:rsidR="00CC3136" w:rsidRDefault="00CC3136" w:rsidP="00CC3136">
      <w:r>
        <w:t xml:space="preserve">On successful submit, you will be notified with a message </w:t>
      </w:r>
      <w:r w:rsidRPr="0051223E">
        <w:rPr>
          <w:b/>
        </w:rPr>
        <w:t>“Department created successfully”</w:t>
      </w:r>
      <w:r w:rsidR="0051223E">
        <w:rPr>
          <w:b/>
        </w:rPr>
        <w:t xml:space="preserve"> </w:t>
      </w:r>
      <w:r w:rsidR="0051223E" w:rsidRPr="0051223E">
        <w:t>and you will be redirected to Manage department listing</w:t>
      </w:r>
    </w:p>
    <w:p w:rsidR="00FE175E" w:rsidRDefault="009D52C8" w:rsidP="00FE175E">
      <w:pPr>
        <w:pStyle w:val="ListParagraph"/>
        <w:spacing w:before="0" w:after="0"/>
        <w:jc w:val="left"/>
        <w:rPr>
          <w:szCs w:val="24"/>
        </w:rPr>
      </w:pPr>
      <w:r w:rsidRPr="009D52C8">
        <w:rPr>
          <w:b/>
          <w:noProof/>
        </w:rPr>
        <w:pict>
          <v:rect id="_x0000_s1298" style="position:absolute;left:0;text-align:left;margin-left:-12.4pt;margin-top:.75pt;width:43.8pt;height:27.8pt;z-index:251965440" fillcolor="#f79646 [3209]" strokecolor="#f2f2f2 [3041]" strokeweight="3pt">
            <v:shadow on="t" type="perspective" color="#974706 [1609]" opacity=".5" offset="1pt" offset2="-1pt"/>
            <v:textbox style="mso-next-textbox:#_x0000_s1298">
              <w:txbxContent>
                <w:p w:rsidR="008C3EB7" w:rsidRDefault="008C3EB7" w:rsidP="00FE175E">
                  <w:r>
                    <w:t>Note</w:t>
                  </w:r>
                </w:p>
              </w:txbxContent>
            </v:textbox>
          </v:rect>
        </w:pict>
      </w:r>
      <w:r w:rsidR="00FE175E">
        <w:rPr>
          <w:szCs w:val="24"/>
        </w:rPr>
        <w:t>Duplicate Department within a Sub Domain and Department Hierarchy cannot be created.</w:t>
      </w:r>
    </w:p>
    <w:p w:rsidR="00FB471B" w:rsidRDefault="00FB471B" w:rsidP="00FB471B">
      <w:pPr>
        <w:pStyle w:val="Heading2"/>
      </w:pPr>
      <w:bookmarkStart w:id="439" w:name="_Toc390511953"/>
      <w:r>
        <w:t>Manage departments</w:t>
      </w:r>
      <w:bookmarkEnd w:id="439"/>
    </w:p>
    <w:p w:rsidR="006F24E8" w:rsidRDefault="00152A69" w:rsidP="00152A69">
      <w:r>
        <w:t xml:space="preserve">Administrator can search and manage departments created. </w:t>
      </w:r>
    </w:p>
    <w:p w:rsidR="00152A69" w:rsidRDefault="006F24E8" w:rsidP="00152A69">
      <w:r w:rsidRPr="006F24E8">
        <w:rPr>
          <w:b/>
        </w:rPr>
        <w:t>Department listing</w:t>
      </w:r>
      <w:r>
        <w:t xml:space="preserve"> - </w:t>
      </w:r>
      <w:r w:rsidR="00152A69">
        <w:t>Departments created can be managed through the listing that lists departments classified into different tabs:</w:t>
      </w:r>
    </w:p>
    <w:p w:rsidR="00152A69" w:rsidRDefault="009D52C8" w:rsidP="001B016D">
      <w:pPr>
        <w:pStyle w:val="ListParagraph"/>
        <w:numPr>
          <w:ilvl w:val="0"/>
          <w:numId w:val="25"/>
        </w:numPr>
      </w:pPr>
      <w:r w:rsidRPr="009D52C8">
        <w:rPr>
          <w:b/>
          <w:rPrChange w:id="440" w:author="nupur" w:date="2014-06-13T18:30:00Z">
            <w:rPr>
              <w:b/>
              <w:bCs/>
              <w:color w:val="0000FF"/>
              <w:sz w:val="18"/>
              <w:szCs w:val="18"/>
              <w:u w:val="single"/>
            </w:rPr>
          </w:rPrChange>
        </w:rPr>
        <w:t xml:space="preserve">Active </w:t>
      </w:r>
      <w:r w:rsidR="00152A69">
        <w:t>– Lists departments that are currently in activated mode</w:t>
      </w:r>
    </w:p>
    <w:p w:rsidR="00152A69" w:rsidRDefault="009D52C8" w:rsidP="001B016D">
      <w:pPr>
        <w:pStyle w:val="ListParagraph"/>
        <w:numPr>
          <w:ilvl w:val="0"/>
          <w:numId w:val="25"/>
        </w:numPr>
      </w:pPr>
      <w:r w:rsidRPr="009D52C8">
        <w:rPr>
          <w:b/>
          <w:rPrChange w:id="441" w:author="nupur" w:date="2014-06-13T18:30:00Z">
            <w:rPr>
              <w:b/>
              <w:bCs/>
              <w:color w:val="0000FF"/>
              <w:sz w:val="18"/>
              <w:szCs w:val="18"/>
              <w:u w:val="single"/>
            </w:rPr>
          </w:rPrChange>
        </w:rPr>
        <w:t>Inactive</w:t>
      </w:r>
      <w:r w:rsidR="00152A69">
        <w:t xml:space="preserve"> – Lists departments that are currently in deactivated mode</w:t>
      </w:r>
    </w:p>
    <w:p w:rsidR="00152A69" w:rsidRPr="00EE6AFA" w:rsidRDefault="006F24E8" w:rsidP="00152A69">
      <w:pPr>
        <w:rPr>
          <w:b/>
          <w:sz w:val="22"/>
        </w:rPr>
      </w:pPr>
      <w:r w:rsidRPr="00EE6AFA">
        <w:rPr>
          <w:b/>
          <w:sz w:val="22"/>
        </w:rPr>
        <w:t>Department listing fields</w:t>
      </w:r>
    </w:p>
    <w:p w:rsidR="006F24E8" w:rsidRDefault="009D52C8" w:rsidP="001B016D">
      <w:pPr>
        <w:pStyle w:val="ListParagraph"/>
        <w:numPr>
          <w:ilvl w:val="0"/>
          <w:numId w:val="27"/>
        </w:numPr>
      </w:pPr>
      <w:r w:rsidRPr="009D52C8">
        <w:rPr>
          <w:b/>
          <w:rPrChange w:id="442" w:author="nupur" w:date="2014-06-13T18:31:00Z">
            <w:rPr>
              <w:b/>
              <w:bCs/>
              <w:color w:val="0000FF"/>
              <w:sz w:val="18"/>
              <w:szCs w:val="18"/>
              <w:u w:val="single"/>
            </w:rPr>
          </w:rPrChange>
        </w:rPr>
        <w:t>Department name</w:t>
      </w:r>
      <w:r w:rsidR="006F24E8">
        <w:t xml:space="preserve"> - Shows name of the department</w:t>
      </w:r>
    </w:p>
    <w:p w:rsidR="006F24E8" w:rsidRDefault="009D52C8" w:rsidP="001B016D">
      <w:pPr>
        <w:pStyle w:val="ListParagraph"/>
        <w:numPr>
          <w:ilvl w:val="0"/>
          <w:numId w:val="27"/>
        </w:numPr>
      </w:pPr>
      <w:r w:rsidRPr="009D52C8">
        <w:rPr>
          <w:b/>
          <w:rPrChange w:id="443" w:author="nupur" w:date="2014-06-13T18:31:00Z">
            <w:rPr>
              <w:b/>
              <w:bCs/>
              <w:color w:val="0000FF"/>
              <w:sz w:val="18"/>
              <w:szCs w:val="18"/>
              <w:u w:val="single"/>
            </w:rPr>
          </w:rPrChange>
        </w:rPr>
        <w:t>Parent department</w:t>
      </w:r>
      <w:r w:rsidR="006F24E8">
        <w:t xml:space="preserve"> – Shows name of the parent department under which department has been created</w:t>
      </w:r>
    </w:p>
    <w:p w:rsidR="006F24E8" w:rsidRDefault="009D52C8" w:rsidP="001B016D">
      <w:pPr>
        <w:pStyle w:val="ListParagraph"/>
        <w:numPr>
          <w:ilvl w:val="0"/>
          <w:numId w:val="27"/>
        </w:numPr>
      </w:pPr>
      <w:r w:rsidRPr="009D52C8">
        <w:rPr>
          <w:b/>
          <w:rPrChange w:id="444" w:author="nupur" w:date="2014-06-13T18:31:00Z">
            <w:rPr>
              <w:b/>
              <w:bCs/>
              <w:color w:val="0000FF"/>
              <w:sz w:val="18"/>
              <w:szCs w:val="18"/>
              <w:u w:val="single"/>
            </w:rPr>
          </w:rPrChange>
        </w:rPr>
        <w:t xml:space="preserve">Actions </w:t>
      </w:r>
      <w:r w:rsidR="007033DE">
        <w:t>– Lists Actions that can be performed on departments</w:t>
      </w:r>
    </w:p>
    <w:p w:rsidR="00EE6AFA" w:rsidRDefault="008C43F4" w:rsidP="00EE6AFA">
      <w:r>
        <w:rPr>
          <w:noProof/>
        </w:rPr>
        <w:lastRenderedPageBreak/>
        <w:drawing>
          <wp:inline distT="0" distB="0" distL="0" distR="0">
            <wp:extent cx="5943600" cy="1908425"/>
            <wp:effectExtent l="19050" t="0" r="0" b="0"/>
            <wp:docPr id="53" name="Picture 36" descr="C:\Users\nupur\Desktop\monthly tasks\Admin user manual\Admin manual screen shots\dep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upur\Desktop\monthly tasks\Admin user manual\Admin manual screen shots\dept5.png"/>
                    <pic:cNvPicPr>
                      <a:picLocks noChangeAspect="1" noChangeArrowheads="1"/>
                    </pic:cNvPicPr>
                  </pic:nvPicPr>
                  <pic:blipFill>
                    <a:blip r:embed="rId80"/>
                    <a:srcRect/>
                    <a:stretch>
                      <a:fillRect/>
                    </a:stretch>
                  </pic:blipFill>
                  <pic:spPr bwMode="auto">
                    <a:xfrm>
                      <a:off x="0" y="0"/>
                      <a:ext cx="5943600" cy="1908425"/>
                    </a:xfrm>
                    <a:prstGeom prst="rect">
                      <a:avLst/>
                    </a:prstGeom>
                    <a:noFill/>
                    <a:ln w="9525">
                      <a:noFill/>
                      <a:miter lim="800000"/>
                      <a:headEnd/>
                      <a:tailEnd/>
                    </a:ln>
                  </pic:spPr>
                </pic:pic>
              </a:graphicData>
            </a:graphic>
          </wp:inline>
        </w:drawing>
      </w:r>
    </w:p>
    <w:p w:rsidR="009F72AE" w:rsidRDefault="009F72AE" w:rsidP="009F72AE">
      <w:pPr>
        <w:pStyle w:val="Heading3"/>
      </w:pPr>
      <w:r>
        <w:t>Search department</w:t>
      </w:r>
    </w:p>
    <w:p w:rsidR="009F72AE" w:rsidRDefault="009F72AE" w:rsidP="009F72AE">
      <w:r>
        <w:t>Provision through which you can search for departments specifying search criteria’s as follows:</w:t>
      </w:r>
    </w:p>
    <w:p w:rsidR="009F72AE" w:rsidRPr="00C70F0E" w:rsidRDefault="009F72AE" w:rsidP="009F72AE">
      <w:pPr>
        <w:spacing w:after="0"/>
        <w:rPr>
          <w:b/>
        </w:rPr>
      </w:pPr>
      <w:r w:rsidRPr="00C70F0E">
        <w:rPr>
          <w:b/>
        </w:rPr>
        <w:t>Search criteria:</w:t>
      </w:r>
    </w:p>
    <w:p w:rsidR="009F72AE" w:rsidRDefault="009D52C8" w:rsidP="001B016D">
      <w:pPr>
        <w:pStyle w:val="ListParagraph"/>
        <w:numPr>
          <w:ilvl w:val="0"/>
          <w:numId w:val="13"/>
        </w:numPr>
      </w:pPr>
      <w:r w:rsidRPr="009D52C8">
        <w:rPr>
          <w:b/>
          <w:rPrChange w:id="445" w:author="nupur" w:date="2014-06-13T18:31:00Z">
            <w:rPr>
              <w:b/>
              <w:bCs/>
              <w:color w:val="0000FF"/>
              <w:sz w:val="18"/>
              <w:szCs w:val="18"/>
              <w:u w:val="single"/>
            </w:rPr>
          </w:rPrChange>
        </w:rPr>
        <w:t>Department name</w:t>
      </w:r>
      <w:r w:rsidR="009F72AE">
        <w:t xml:space="preserve"> – Enter department name </w:t>
      </w:r>
    </w:p>
    <w:p w:rsidR="009F72AE" w:rsidRDefault="009D52C8" w:rsidP="001B016D">
      <w:pPr>
        <w:pStyle w:val="ListParagraph"/>
        <w:numPr>
          <w:ilvl w:val="0"/>
          <w:numId w:val="13"/>
        </w:numPr>
      </w:pPr>
      <w:r w:rsidRPr="009D52C8">
        <w:rPr>
          <w:b/>
          <w:rPrChange w:id="446" w:author="nupur" w:date="2014-06-13T18:31:00Z">
            <w:rPr>
              <w:b/>
              <w:bCs/>
              <w:color w:val="0000FF"/>
              <w:sz w:val="18"/>
              <w:szCs w:val="18"/>
              <w:u w:val="single"/>
            </w:rPr>
          </w:rPrChange>
        </w:rPr>
        <w:t>Status</w:t>
      </w:r>
      <w:r w:rsidR="009F72AE">
        <w:t xml:space="preserve"> – Enter status of the department whether </w:t>
      </w:r>
      <w:r w:rsidR="00675DFA">
        <w:t>active or inactive</w:t>
      </w:r>
    </w:p>
    <w:p w:rsidR="009F72AE" w:rsidRDefault="009D52C8" w:rsidP="009F72AE">
      <w:pPr>
        <w:keepNext/>
      </w:pPr>
      <w:r>
        <w:rPr>
          <w:noProof/>
        </w:rPr>
        <w:pict>
          <v:shape id="_x0000_s1316" type="#_x0000_t120" style="position:absolute;left:0;text-align:left;margin-left:148.95pt;margin-top:36.9pt;width:23.65pt;height:27.55pt;z-index:251983872" fillcolor="#e36c0a [2409]" strokecolor="#f2f2f2 [3041]" strokeweight="1.5pt">
            <v:shadow on="t" type="perspective" color="#622423 [1605]" opacity=".5" offset="1pt" offset2="-1pt"/>
            <v:textbox style="mso-next-textbox:#_x0000_s1316">
              <w:txbxContent>
                <w:p w:rsidR="008C3EB7" w:rsidRPr="009E4666" w:rsidRDefault="008C3EB7" w:rsidP="00C27F78">
                  <w:pPr>
                    <w:jc w:val="center"/>
                    <w:rPr>
                      <w:b/>
                      <w:color w:val="000000" w:themeColor="text1"/>
                    </w:rPr>
                  </w:pPr>
                  <w:r>
                    <w:rPr>
                      <w:b/>
                      <w:color w:val="000000" w:themeColor="text1"/>
                    </w:rPr>
                    <w:t>1</w:t>
                  </w:r>
                </w:p>
              </w:txbxContent>
            </v:textbox>
          </v:shape>
        </w:pict>
      </w:r>
      <w:r>
        <w:rPr>
          <w:noProof/>
        </w:rPr>
        <w:pict>
          <v:shape id="_x0000_s1317" type="#_x0000_t120" style="position:absolute;left:0;text-align:left;margin-left:227.9pt;margin-top:64.45pt;width:23.65pt;height:27.55pt;z-index:251984896" fillcolor="#e36c0a [2409]" strokecolor="#f2f2f2 [3041]" strokeweight="1.5pt">
            <v:shadow on="t" type="perspective" color="#622423 [1605]" opacity=".5" offset="1pt" offset2="-1pt"/>
            <v:textbox style="mso-next-textbox:#_x0000_s1317">
              <w:txbxContent>
                <w:p w:rsidR="008C3EB7" w:rsidRPr="009E4666" w:rsidRDefault="008C3EB7" w:rsidP="00C27F78">
                  <w:pPr>
                    <w:jc w:val="center"/>
                    <w:rPr>
                      <w:b/>
                      <w:color w:val="000000" w:themeColor="text1"/>
                    </w:rPr>
                  </w:pPr>
                  <w:r>
                    <w:rPr>
                      <w:b/>
                      <w:color w:val="000000" w:themeColor="text1"/>
                    </w:rPr>
                    <w:t>2</w:t>
                  </w:r>
                </w:p>
              </w:txbxContent>
            </v:textbox>
          </v:shape>
        </w:pict>
      </w:r>
      <w:r w:rsidR="009F72AE">
        <w:rPr>
          <w:noProof/>
        </w:rPr>
        <w:drawing>
          <wp:inline distT="0" distB="0" distL="0" distR="0">
            <wp:extent cx="5944428" cy="1264257"/>
            <wp:effectExtent l="19050" t="0" r="0" b="0"/>
            <wp:docPr id="50" name="Picture 33" descr="C:\Users\nupur\Desktop\monthly tasks\Admin user manual\Admin manual screen shots\de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upur\Desktop\monthly tasks\Admin user manual\Admin manual screen shots\dept1.png"/>
                    <pic:cNvPicPr>
                      <a:picLocks noChangeAspect="1" noChangeArrowheads="1"/>
                    </pic:cNvPicPr>
                  </pic:nvPicPr>
                  <pic:blipFill>
                    <a:blip r:embed="rId81"/>
                    <a:srcRect b="33473"/>
                    <a:stretch>
                      <a:fillRect/>
                    </a:stretch>
                  </pic:blipFill>
                  <pic:spPr bwMode="auto">
                    <a:xfrm>
                      <a:off x="0" y="0"/>
                      <a:ext cx="5944428" cy="1264257"/>
                    </a:xfrm>
                    <a:prstGeom prst="rect">
                      <a:avLst/>
                    </a:prstGeom>
                    <a:noFill/>
                    <a:ln w="9525">
                      <a:noFill/>
                      <a:miter lim="800000"/>
                      <a:headEnd/>
                      <a:tailEnd/>
                    </a:ln>
                  </pic:spPr>
                </pic:pic>
              </a:graphicData>
            </a:graphic>
          </wp:inline>
        </w:drawing>
      </w:r>
    </w:p>
    <w:p w:rsidR="009F72AE" w:rsidRDefault="009F72AE" w:rsidP="009F72AE">
      <w:pPr>
        <w:rPr>
          <w:b/>
        </w:rPr>
      </w:pPr>
      <w:r w:rsidRPr="0053001B">
        <w:rPr>
          <w:b/>
        </w:rPr>
        <w:t xml:space="preserve">Steps to </w:t>
      </w:r>
      <w:r>
        <w:rPr>
          <w:b/>
        </w:rPr>
        <w:t xml:space="preserve">Search </w:t>
      </w:r>
      <w:r w:rsidR="00220AF5">
        <w:rPr>
          <w:b/>
        </w:rPr>
        <w:t>department</w:t>
      </w:r>
      <w:r w:rsidRPr="0053001B">
        <w:rPr>
          <w:b/>
        </w:rPr>
        <w:t>:</w:t>
      </w:r>
    </w:p>
    <w:p w:rsidR="009F72AE" w:rsidRDefault="009F72AE" w:rsidP="001B016D">
      <w:pPr>
        <w:pStyle w:val="ListParagraph"/>
        <w:numPr>
          <w:ilvl w:val="0"/>
          <w:numId w:val="26"/>
        </w:numPr>
      </w:pPr>
      <w:r>
        <w:t>Enter at least one of the search criteria</w:t>
      </w:r>
    </w:p>
    <w:p w:rsidR="009F72AE" w:rsidRDefault="009F72AE" w:rsidP="001B016D">
      <w:pPr>
        <w:pStyle w:val="ListParagraph"/>
        <w:numPr>
          <w:ilvl w:val="0"/>
          <w:numId w:val="26"/>
        </w:numPr>
      </w:pPr>
      <w:r>
        <w:t>Click on ‘Search’ button</w:t>
      </w:r>
    </w:p>
    <w:p w:rsidR="009F72AE" w:rsidRDefault="009F72AE" w:rsidP="009F72AE">
      <w:r>
        <w:t>On successful search, result will be displayed in the listing area that matches the search criteria. If no record has been found that matches the search criteria then you will find a message as “</w:t>
      </w:r>
      <w:r w:rsidRPr="00EF4E62">
        <w:rPr>
          <w:b/>
        </w:rPr>
        <w:t>No record found</w:t>
      </w:r>
      <w:r>
        <w:t>”</w:t>
      </w:r>
    </w:p>
    <w:p w:rsidR="00F24A12" w:rsidRDefault="00F24A12" w:rsidP="009F72AE">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rPr>
        <w:lastRenderedPageBreak/>
        <w:drawing>
          <wp:inline distT="0" distB="0" distL="0" distR="0">
            <wp:extent cx="5943600" cy="1080225"/>
            <wp:effectExtent l="19050" t="0" r="0" b="0"/>
            <wp:docPr id="51" name="Picture 34" descr="C:\Users\nupur\Desktop\monthly tasks\Admin user manual\Admin manual screen shots\de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upur\Desktop\monthly tasks\Admin user manual\Admin manual screen shots\dept3.png"/>
                    <pic:cNvPicPr>
                      <a:picLocks noChangeAspect="1" noChangeArrowheads="1"/>
                    </pic:cNvPicPr>
                  </pic:nvPicPr>
                  <pic:blipFill>
                    <a:blip r:embed="rId82"/>
                    <a:srcRect/>
                    <a:stretch>
                      <a:fillRect/>
                    </a:stretch>
                  </pic:blipFill>
                  <pic:spPr bwMode="auto">
                    <a:xfrm>
                      <a:off x="0" y="0"/>
                      <a:ext cx="5943600" cy="1080225"/>
                    </a:xfrm>
                    <a:prstGeom prst="rect">
                      <a:avLst/>
                    </a:prstGeom>
                    <a:noFill/>
                    <a:ln w="9525">
                      <a:noFill/>
                      <a:miter lim="800000"/>
                      <a:headEnd/>
                      <a:tailEnd/>
                    </a:ln>
                  </pic:spPr>
                </pic:pic>
              </a:graphicData>
            </a:graphic>
          </wp:inline>
        </w:drawing>
      </w:r>
    </w:p>
    <w:p w:rsidR="00F24A12" w:rsidRDefault="00F24A12" w:rsidP="009F72AE">
      <w:r w:rsidRPr="00F24A1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extent cx="5943600" cy="833609"/>
            <wp:effectExtent l="19050" t="0" r="0" b="0"/>
            <wp:docPr id="52" name="Picture 35" descr="C:\Users\nupur\Desktop\monthly tasks\Admin user manual\Admin manual screen shots\dep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upur\Desktop\monthly tasks\Admin user manual\Admin manual screen shots\dept4.png"/>
                    <pic:cNvPicPr>
                      <a:picLocks noChangeAspect="1" noChangeArrowheads="1"/>
                    </pic:cNvPicPr>
                  </pic:nvPicPr>
                  <pic:blipFill>
                    <a:blip r:embed="rId83"/>
                    <a:srcRect/>
                    <a:stretch>
                      <a:fillRect/>
                    </a:stretch>
                  </pic:blipFill>
                  <pic:spPr bwMode="auto">
                    <a:xfrm>
                      <a:off x="0" y="0"/>
                      <a:ext cx="5943600" cy="833609"/>
                    </a:xfrm>
                    <a:prstGeom prst="rect">
                      <a:avLst/>
                    </a:prstGeom>
                    <a:noFill/>
                    <a:ln w="9525">
                      <a:noFill/>
                      <a:miter lim="800000"/>
                      <a:headEnd/>
                      <a:tailEnd/>
                    </a:ln>
                  </pic:spPr>
                </pic:pic>
              </a:graphicData>
            </a:graphic>
          </wp:inline>
        </w:drawing>
      </w:r>
    </w:p>
    <w:p w:rsidR="00493F4C" w:rsidRDefault="00493F4C" w:rsidP="00493F4C">
      <w:pPr>
        <w:pStyle w:val="Heading3"/>
      </w:pPr>
      <w:r>
        <w:t>Edit department</w:t>
      </w:r>
    </w:p>
    <w:p w:rsidR="00493F4C" w:rsidRDefault="00493F4C" w:rsidP="00493F4C">
      <w:r>
        <w:t>Administrator can edit/update details of the department created through manage department.</w:t>
      </w:r>
    </w:p>
    <w:p w:rsidR="00C37069" w:rsidRDefault="009D52C8" w:rsidP="00493F4C">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pict>
          <v:shape id="_x0000_s1292" type="#_x0000_t120" style="position:absolute;left:0;text-align:left;margin-left:381.35pt;margin-top:120.9pt;width:23.65pt;height:27.55pt;z-index:251959296" fillcolor="#e36c0a [2409]" strokecolor="#f2f2f2 [3041]" strokeweight="1.5pt">
            <v:shadow on="t" type="perspective" color="#622423 [1605]" opacity=".5" offset="1pt" offset2="-1pt"/>
            <v:textbox style="mso-next-textbox:#_x0000_s1292">
              <w:txbxContent>
                <w:p w:rsidR="008C3EB7" w:rsidRPr="009E4666" w:rsidRDefault="008C3EB7" w:rsidP="00C37069">
                  <w:pPr>
                    <w:jc w:val="center"/>
                    <w:rPr>
                      <w:b/>
                      <w:color w:val="000000" w:themeColor="text1"/>
                    </w:rPr>
                  </w:pPr>
                  <w:r>
                    <w:rPr>
                      <w:b/>
                      <w:color w:val="000000" w:themeColor="text1"/>
                    </w:rPr>
                    <w:t>2</w:t>
                  </w:r>
                </w:p>
              </w:txbxContent>
            </v:textbox>
          </v:shape>
        </w:pict>
      </w:r>
      <w:r w:rsidRPr="009D52C8">
        <w:rPr>
          <w:noProof/>
        </w:rPr>
        <w:pict>
          <v:shape id="_x0000_s1290" type="#_x0000_t120" style="position:absolute;left:0;text-align:left;margin-left:-4.45pt;margin-top:85.75pt;width:23.65pt;height:27.55pt;z-index:251957248" fillcolor="#e36c0a [2409]" strokecolor="#f2f2f2 [3041]" strokeweight="1.5pt">
            <v:shadow on="t" type="perspective" color="#622423 [1605]" opacity=".5" offset="1pt" offset2="-1pt"/>
            <v:textbox style="mso-next-textbox:#_x0000_s1290">
              <w:txbxContent>
                <w:p w:rsidR="008C3EB7" w:rsidRPr="009E4666" w:rsidRDefault="008C3EB7" w:rsidP="00C37069">
                  <w:pPr>
                    <w:jc w:val="center"/>
                    <w:rPr>
                      <w:b/>
                      <w:color w:val="000000" w:themeColor="text1"/>
                    </w:rPr>
                  </w:pPr>
                  <w:r>
                    <w:rPr>
                      <w:b/>
                      <w:color w:val="000000" w:themeColor="text1"/>
                    </w:rPr>
                    <w:t>1</w:t>
                  </w:r>
                </w:p>
              </w:txbxContent>
            </v:textbox>
          </v:shape>
        </w:pict>
      </w:r>
      <w:r w:rsidR="00C37069">
        <w:rPr>
          <w:noProof/>
        </w:rPr>
        <w:drawing>
          <wp:inline distT="0" distB="0" distL="0" distR="0">
            <wp:extent cx="5943600" cy="2113901"/>
            <wp:effectExtent l="19050" t="0" r="0" b="0"/>
            <wp:docPr id="57" name="Picture 39" descr="C:\Users\nupur\Desktop\monthly tasks\Admin user manual\Admin manual screen shots\edit d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upur\Desktop\monthly tasks\Admin user manual\Admin manual screen shots\edit dept.png"/>
                    <pic:cNvPicPr>
                      <a:picLocks noChangeAspect="1" noChangeArrowheads="1"/>
                    </pic:cNvPicPr>
                  </pic:nvPicPr>
                  <pic:blipFill>
                    <a:blip r:embed="rId84"/>
                    <a:srcRect/>
                    <a:stretch>
                      <a:fillRect/>
                    </a:stretch>
                  </pic:blipFill>
                  <pic:spPr bwMode="auto">
                    <a:xfrm>
                      <a:off x="0" y="0"/>
                      <a:ext cx="5943600" cy="2113901"/>
                    </a:xfrm>
                    <a:prstGeom prst="rect">
                      <a:avLst/>
                    </a:prstGeom>
                    <a:noFill/>
                    <a:ln w="9525">
                      <a:noFill/>
                      <a:miter lim="800000"/>
                      <a:headEnd/>
                      <a:tailEnd/>
                    </a:ln>
                  </pic:spPr>
                </pic:pic>
              </a:graphicData>
            </a:graphic>
          </wp:inline>
        </w:drawing>
      </w:r>
    </w:p>
    <w:p w:rsidR="00C37069" w:rsidRDefault="009D52C8" w:rsidP="00493F4C">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lastRenderedPageBreak/>
        <w:pict>
          <v:shape id="_x0000_s1293" type="#_x0000_t120" style="position:absolute;left:0;text-align:left;margin-left:256.7pt;margin-top:184pt;width:23.65pt;height:27.55pt;z-index:251960320" fillcolor="#e36c0a [2409]" strokecolor="#f2f2f2 [3041]" strokeweight="1.5pt">
            <v:shadow on="t" type="perspective" color="#622423 [1605]" opacity=".5" offset="1pt" offset2="-1pt"/>
            <v:textbox style="mso-next-textbox:#_x0000_s1293">
              <w:txbxContent>
                <w:p w:rsidR="008C3EB7" w:rsidRPr="009E4666" w:rsidRDefault="008C3EB7" w:rsidP="00C37069">
                  <w:pPr>
                    <w:jc w:val="center"/>
                    <w:rPr>
                      <w:b/>
                      <w:color w:val="000000" w:themeColor="text1"/>
                    </w:rPr>
                  </w:pPr>
                  <w:r>
                    <w:rPr>
                      <w:b/>
                      <w:color w:val="000000" w:themeColor="text1"/>
                    </w:rPr>
                    <w:t>4</w:t>
                  </w:r>
                </w:p>
              </w:txbxContent>
            </v:textbox>
          </v:shape>
        </w:pict>
      </w:r>
      <w:r w:rsidRPr="009D52C8">
        <w:rPr>
          <w:noProof/>
        </w:rPr>
        <w:pict>
          <v:shape id="_x0000_s1291" type="#_x0000_t120" style="position:absolute;left:0;text-align:left;margin-left:120.15pt;margin-top:5.45pt;width:23.65pt;height:27.55pt;z-index:251958272" fillcolor="#e36c0a [2409]" strokecolor="#f2f2f2 [3041]" strokeweight="1.5pt">
            <v:shadow on="t" type="perspective" color="#622423 [1605]" opacity=".5" offset="1pt" offset2="-1pt"/>
            <v:textbox style="mso-next-textbox:#_x0000_s1291">
              <w:txbxContent>
                <w:p w:rsidR="008C3EB7" w:rsidRPr="009E4666" w:rsidRDefault="008C3EB7" w:rsidP="00C37069">
                  <w:pPr>
                    <w:jc w:val="center"/>
                    <w:rPr>
                      <w:b/>
                      <w:color w:val="000000" w:themeColor="text1"/>
                    </w:rPr>
                  </w:pPr>
                  <w:r>
                    <w:rPr>
                      <w:b/>
                      <w:color w:val="000000" w:themeColor="text1"/>
                    </w:rPr>
                    <w:t>3</w:t>
                  </w:r>
                </w:p>
              </w:txbxContent>
            </v:textbox>
          </v:shape>
        </w:pict>
      </w:r>
      <w:r w:rsidR="00C37069" w:rsidRPr="00C3706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C37069">
        <w:rPr>
          <w:noProof/>
        </w:rPr>
        <w:drawing>
          <wp:inline distT="0" distB="0" distL="0" distR="0">
            <wp:extent cx="5943600" cy="2998720"/>
            <wp:effectExtent l="19050" t="0" r="0" b="0"/>
            <wp:docPr id="59" name="Picture 40" descr="C:\Users\nupur\Desktop\monthly tasks\Admin user manual\Admin manual screen shots\edit de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upur\Desktop\monthly tasks\Admin user manual\Admin manual screen shots\edit dept1.png"/>
                    <pic:cNvPicPr>
                      <a:picLocks noChangeAspect="1" noChangeArrowheads="1"/>
                    </pic:cNvPicPr>
                  </pic:nvPicPr>
                  <pic:blipFill>
                    <a:blip r:embed="rId85"/>
                    <a:srcRect/>
                    <a:stretch>
                      <a:fillRect/>
                    </a:stretch>
                  </pic:blipFill>
                  <pic:spPr bwMode="auto">
                    <a:xfrm>
                      <a:off x="0" y="0"/>
                      <a:ext cx="5943600" cy="2998720"/>
                    </a:xfrm>
                    <a:prstGeom prst="rect">
                      <a:avLst/>
                    </a:prstGeom>
                    <a:noFill/>
                    <a:ln w="9525">
                      <a:noFill/>
                      <a:miter lim="800000"/>
                      <a:headEnd/>
                      <a:tailEnd/>
                    </a:ln>
                  </pic:spPr>
                </pic:pic>
              </a:graphicData>
            </a:graphic>
          </wp:inline>
        </w:drawing>
      </w:r>
    </w:p>
    <w:p w:rsidR="00C37069" w:rsidRDefault="00C37069" w:rsidP="00493F4C">
      <w:r w:rsidRPr="00C37069">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943600" cy="424146"/>
            <wp:effectExtent l="19050" t="0" r="0" b="0"/>
            <wp:docPr id="60" name="Picture 41" descr="C:\Users\nupur\Desktop\monthly tasks\Admin user manual\Admin manual screen shots\edit de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upur\Desktop\monthly tasks\Admin user manual\Admin manual screen shots\edit dept2.png"/>
                    <pic:cNvPicPr>
                      <a:picLocks noChangeAspect="1" noChangeArrowheads="1"/>
                    </pic:cNvPicPr>
                  </pic:nvPicPr>
                  <pic:blipFill>
                    <a:blip r:embed="rId86"/>
                    <a:srcRect/>
                    <a:stretch>
                      <a:fillRect/>
                    </a:stretch>
                  </pic:blipFill>
                  <pic:spPr bwMode="auto">
                    <a:xfrm>
                      <a:off x="0" y="0"/>
                      <a:ext cx="5943600" cy="424146"/>
                    </a:xfrm>
                    <a:prstGeom prst="rect">
                      <a:avLst/>
                    </a:prstGeom>
                    <a:noFill/>
                    <a:ln w="9525">
                      <a:noFill/>
                      <a:miter lim="800000"/>
                      <a:headEnd/>
                      <a:tailEnd/>
                    </a:ln>
                  </pic:spPr>
                </pic:pic>
              </a:graphicData>
            </a:graphic>
          </wp:inline>
        </w:drawing>
      </w:r>
    </w:p>
    <w:p w:rsidR="00493F4C" w:rsidRPr="000A3D57" w:rsidRDefault="00EF2CA6" w:rsidP="00493F4C">
      <w:pPr>
        <w:rPr>
          <w:b/>
        </w:rPr>
      </w:pPr>
      <w:r w:rsidRPr="000A3D57">
        <w:rPr>
          <w:b/>
        </w:rPr>
        <w:t>Steps to edit department:</w:t>
      </w:r>
    </w:p>
    <w:p w:rsidR="00EF2CA6" w:rsidRDefault="00EF2CA6" w:rsidP="001B016D">
      <w:pPr>
        <w:pStyle w:val="ListParagraph"/>
        <w:numPr>
          <w:ilvl w:val="0"/>
          <w:numId w:val="29"/>
        </w:numPr>
      </w:pPr>
      <w:r>
        <w:t>Click on the edit icon from manage department listing</w:t>
      </w:r>
    </w:p>
    <w:p w:rsidR="00EF2CA6" w:rsidRDefault="00EF2CA6" w:rsidP="001B016D">
      <w:pPr>
        <w:pStyle w:val="ListParagraph"/>
        <w:numPr>
          <w:ilvl w:val="0"/>
          <w:numId w:val="29"/>
        </w:numPr>
      </w:pPr>
      <w:r>
        <w:t>Update details configured as per your requirement</w:t>
      </w:r>
    </w:p>
    <w:p w:rsidR="00EF2CA6" w:rsidRDefault="00EF2CA6" w:rsidP="001B016D">
      <w:pPr>
        <w:pStyle w:val="ListParagraph"/>
        <w:numPr>
          <w:ilvl w:val="0"/>
          <w:numId w:val="29"/>
        </w:numPr>
      </w:pPr>
      <w:r>
        <w:t>Click on update button</w:t>
      </w:r>
    </w:p>
    <w:p w:rsidR="00EF2CA6" w:rsidRDefault="00EF2CA6" w:rsidP="00EF2CA6">
      <w:r>
        <w:t xml:space="preserve">On successful update, you will be notified with a message </w:t>
      </w:r>
      <w:r w:rsidRPr="00EF2CA6">
        <w:rPr>
          <w:b/>
        </w:rPr>
        <w:t>“Department updated successfully”</w:t>
      </w:r>
      <w:r>
        <w:rPr>
          <w:b/>
        </w:rPr>
        <w:t xml:space="preserve"> </w:t>
      </w:r>
      <w:r w:rsidRPr="00EF2CA6">
        <w:t>and you will be redirected to manage department listing</w:t>
      </w:r>
    </w:p>
    <w:p w:rsidR="00A44431" w:rsidRDefault="00A44431" w:rsidP="00EF2CA6"/>
    <w:p w:rsidR="00A44431" w:rsidRDefault="00A44431" w:rsidP="00A44431">
      <w:pPr>
        <w:pStyle w:val="Heading3"/>
      </w:pPr>
      <w:r>
        <w:t>Deactivate department</w:t>
      </w:r>
    </w:p>
    <w:p w:rsidR="00A44431" w:rsidRDefault="00A44431" w:rsidP="00A44431">
      <w:r>
        <w:t>Administrator can deactivate active department through manage department listing</w:t>
      </w:r>
    </w:p>
    <w:p w:rsidR="00A44431" w:rsidRDefault="009D52C8" w:rsidP="00A44431">
      <w:r>
        <w:rPr>
          <w:noProof/>
        </w:rPr>
        <w:lastRenderedPageBreak/>
        <w:pict>
          <v:shape id="_x0000_s1294" type="#_x0000_t120" style="position:absolute;left:0;text-align:left;margin-left:437.15pt;margin-top:109.65pt;width:23.65pt;height:27.55pt;z-index:251961344" fillcolor="#e36c0a [2409]" strokecolor="#f2f2f2 [3041]" strokeweight="1.5pt">
            <v:shadow on="t" type="perspective" color="#622423 [1605]" opacity=".5" offset="1pt" offset2="-1pt"/>
            <v:textbox style="mso-next-textbox:#_x0000_s1294">
              <w:txbxContent>
                <w:p w:rsidR="008C3EB7" w:rsidRPr="009E4666" w:rsidRDefault="008C3EB7" w:rsidP="00A11E28">
                  <w:pPr>
                    <w:jc w:val="center"/>
                    <w:rPr>
                      <w:b/>
                      <w:color w:val="000000" w:themeColor="text1"/>
                    </w:rPr>
                  </w:pPr>
                  <w:r>
                    <w:rPr>
                      <w:b/>
                      <w:color w:val="000000" w:themeColor="text1"/>
                    </w:rPr>
                    <w:t>1</w:t>
                  </w:r>
                </w:p>
              </w:txbxContent>
            </v:textbox>
          </v:shape>
        </w:pict>
      </w:r>
      <w:r w:rsidR="00A44431">
        <w:rPr>
          <w:noProof/>
        </w:rPr>
        <w:drawing>
          <wp:inline distT="0" distB="0" distL="0" distR="0">
            <wp:extent cx="5943600" cy="2127956"/>
            <wp:effectExtent l="19050" t="0" r="0" b="0"/>
            <wp:docPr id="63" name="Picture 42" descr="C:\Users\nupur\Desktop\monthly tasks\Admin user manual\Admin manual screen shots\dep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upur\Desktop\monthly tasks\Admin user manual\Admin manual screen shots\dept8.png"/>
                    <pic:cNvPicPr>
                      <a:picLocks noChangeAspect="1" noChangeArrowheads="1"/>
                    </pic:cNvPicPr>
                  </pic:nvPicPr>
                  <pic:blipFill>
                    <a:blip r:embed="rId87"/>
                    <a:srcRect/>
                    <a:stretch>
                      <a:fillRect/>
                    </a:stretch>
                  </pic:blipFill>
                  <pic:spPr bwMode="auto">
                    <a:xfrm>
                      <a:off x="0" y="0"/>
                      <a:ext cx="5943600" cy="2127956"/>
                    </a:xfrm>
                    <a:prstGeom prst="rect">
                      <a:avLst/>
                    </a:prstGeom>
                    <a:noFill/>
                    <a:ln w="9525">
                      <a:noFill/>
                      <a:miter lim="800000"/>
                      <a:headEnd/>
                      <a:tailEnd/>
                    </a:ln>
                  </pic:spPr>
                </pic:pic>
              </a:graphicData>
            </a:graphic>
          </wp:inline>
        </w:drawing>
      </w:r>
    </w:p>
    <w:p w:rsidR="00A44431" w:rsidRDefault="009D52C8" w:rsidP="00A44431">
      <w:r>
        <w:rPr>
          <w:noProof/>
        </w:rPr>
        <w:pict>
          <v:shape id="_x0000_s1295" type="#_x0000_t120" style="position:absolute;left:0;text-align:left;margin-left:118.4pt;margin-top:94.65pt;width:23.65pt;height:27.55pt;z-index:251962368" fillcolor="#e36c0a [2409]" strokecolor="#f2f2f2 [3041]" strokeweight="1.5pt">
            <v:shadow on="t" type="perspective" color="#622423 [1605]" opacity=".5" offset="1pt" offset2="-1pt"/>
            <v:textbox style="mso-next-textbox:#_x0000_s1295">
              <w:txbxContent>
                <w:p w:rsidR="008C3EB7" w:rsidRPr="009E4666" w:rsidRDefault="008C3EB7" w:rsidP="00A11E28">
                  <w:pPr>
                    <w:jc w:val="center"/>
                    <w:rPr>
                      <w:b/>
                      <w:color w:val="000000" w:themeColor="text1"/>
                    </w:rPr>
                  </w:pPr>
                  <w:r>
                    <w:rPr>
                      <w:b/>
                      <w:color w:val="000000" w:themeColor="text1"/>
                    </w:rPr>
                    <w:t>2</w:t>
                  </w:r>
                </w:p>
              </w:txbxContent>
            </v:textbox>
          </v:shape>
        </w:pict>
      </w:r>
      <w:r w:rsidR="00A44431">
        <w:rPr>
          <w:noProof/>
        </w:rPr>
        <w:drawing>
          <wp:inline distT="0" distB="0" distL="0" distR="0">
            <wp:extent cx="3594100" cy="1605915"/>
            <wp:effectExtent l="19050" t="0" r="6350" b="0"/>
            <wp:docPr id="3712" name="Picture 43" descr="C:\Users\nupur\Desktop\monthly tasks\Admin user manual\Admin manual screen shots\dep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upur\Desktop\monthly tasks\Admin user manual\Admin manual screen shots\dept9.png"/>
                    <pic:cNvPicPr>
                      <a:picLocks noChangeAspect="1" noChangeArrowheads="1"/>
                    </pic:cNvPicPr>
                  </pic:nvPicPr>
                  <pic:blipFill>
                    <a:blip r:embed="rId88"/>
                    <a:srcRect/>
                    <a:stretch>
                      <a:fillRect/>
                    </a:stretch>
                  </pic:blipFill>
                  <pic:spPr bwMode="auto">
                    <a:xfrm>
                      <a:off x="0" y="0"/>
                      <a:ext cx="3594100" cy="1605915"/>
                    </a:xfrm>
                    <a:prstGeom prst="rect">
                      <a:avLst/>
                    </a:prstGeom>
                    <a:noFill/>
                    <a:ln w="9525">
                      <a:noFill/>
                      <a:miter lim="800000"/>
                      <a:headEnd/>
                      <a:tailEnd/>
                    </a:ln>
                  </pic:spPr>
                </pic:pic>
              </a:graphicData>
            </a:graphic>
          </wp:inline>
        </w:drawing>
      </w:r>
    </w:p>
    <w:p w:rsidR="00A44431" w:rsidRDefault="00A44431" w:rsidP="00A44431">
      <w:r>
        <w:rPr>
          <w:noProof/>
        </w:rPr>
        <w:drawing>
          <wp:inline distT="0" distB="0" distL="0" distR="0">
            <wp:extent cx="5943600" cy="373338"/>
            <wp:effectExtent l="19050" t="0" r="0" b="0"/>
            <wp:docPr id="3713" name="Picture 44" descr="C:\Users\nupur\Desktop\monthly tasks\Admin user manual\Admin manual screen shots\dep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upur\Desktop\monthly tasks\Admin user manual\Admin manual screen shots\dept10.png"/>
                    <pic:cNvPicPr>
                      <a:picLocks noChangeAspect="1" noChangeArrowheads="1"/>
                    </pic:cNvPicPr>
                  </pic:nvPicPr>
                  <pic:blipFill>
                    <a:blip r:embed="rId89"/>
                    <a:srcRect/>
                    <a:stretch>
                      <a:fillRect/>
                    </a:stretch>
                  </pic:blipFill>
                  <pic:spPr bwMode="auto">
                    <a:xfrm>
                      <a:off x="0" y="0"/>
                      <a:ext cx="5943600" cy="373338"/>
                    </a:xfrm>
                    <a:prstGeom prst="rect">
                      <a:avLst/>
                    </a:prstGeom>
                    <a:noFill/>
                    <a:ln w="9525">
                      <a:noFill/>
                      <a:miter lim="800000"/>
                      <a:headEnd/>
                      <a:tailEnd/>
                    </a:ln>
                  </pic:spPr>
                </pic:pic>
              </a:graphicData>
            </a:graphic>
          </wp:inline>
        </w:drawing>
      </w:r>
    </w:p>
    <w:p w:rsidR="00A44431" w:rsidRDefault="00A44431" w:rsidP="00A44431">
      <w:pPr>
        <w:rPr>
          <w:b/>
        </w:rPr>
      </w:pPr>
      <w:r w:rsidRPr="00A44431">
        <w:rPr>
          <w:b/>
        </w:rPr>
        <w:t>Steps to deactivate department:</w:t>
      </w:r>
    </w:p>
    <w:p w:rsidR="00A44431" w:rsidRPr="00360481" w:rsidRDefault="00A44431" w:rsidP="001B016D">
      <w:pPr>
        <w:pStyle w:val="ListParagraph"/>
        <w:numPr>
          <w:ilvl w:val="0"/>
          <w:numId w:val="30"/>
        </w:numPr>
      </w:pPr>
      <w:r w:rsidRPr="00360481">
        <w:t>Click on the cross mark against the department listing</w:t>
      </w:r>
    </w:p>
    <w:p w:rsidR="00A44431" w:rsidRPr="00360481" w:rsidRDefault="00A44431" w:rsidP="001B016D">
      <w:pPr>
        <w:pStyle w:val="ListParagraph"/>
        <w:numPr>
          <w:ilvl w:val="0"/>
          <w:numId w:val="30"/>
        </w:numPr>
      </w:pPr>
      <w:r w:rsidRPr="00360481">
        <w:t>On confirmation, click on Ok</w:t>
      </w:r>
    </w:p>
    <w:p w:rsidR="00A44431" w:rsidRPr="00343ABC" w:rsidRDefault="00A44431" w:rsidP="00A44431">
      <w:pPr>
        <w:rPr>
          <w:b/>
        </w:rPr>
      </w:pPr>
      <w:r w:rsidRPr="00360481">
        <w:t xml:space="preserve">On successful deactivation, you will be notified with a message as </w:t>
      </w:r>
      <w:r w:rsidRPr="00343ABC">
        <w:rPr>
          <w:b/>
        </w:rPr>
        <w:t xml:space="preserve">“Department deactivated successfully” </w:t>
      </w:r>
    </w:p>
    <w:p w:rsidR="00360481" w:rsidRDefault="00360481" w:rsidP="00360481">
      <w:pPr>
        <w:pStyle w:val="Heading3"/>
      </w:pPr>
      <w:r>
        <w:t>Activate department</w:t>
      </w:r>
    </w:p>
    <w:p w:rsidR="00360481" w:rsidRDefault="00360481" w:rsidP="00360481">
      <w:r>
        <w:t>Administrator can activate deactivated department through manage department listing</w:t>
      </w:r>
    </w:p>
    <w:p w:rsidR="00A11E28" w:rsidRDefault="009D52C8" w:rsidP="0036048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lastRenderedPageBreak/>
        <w:pict>
          <v:shape id="_x0000_s1297" type="#_x0000_t120" style="position:absolute;left:0;text-align:left;margin-left:432.15pt;margin-top:109.15pt;width:23.65pt;height:27.55pt;z-index:251964416" fillcolor="#e36c0a [2409]" strokecolor="#f2f2f2 [3041]" strokeweight="1.5pt">
            <v:shadow on="t" type="perspective" color="#622423 [1605]" opacity=".5" offset="1pt" offset2="-1pt"/>
            <v:textbox style="mso-next-textbox:#_x0000_s1297">
              <w:txbxContent>
                <w:p w:rsidR="008C3EB7" w:rsidRPr="009E4666" w:rsidRDefault="008C3EB7" w:rsidP="00A11E28">
                  <w:pPr>
                    <w:jc w:val="center"/>
                    <w:rPr>
                      <w:b/>
                      <w:color w:val="000000" w:themeColor="text1"/>
                    </w:rPr>
                  </w:pPr>
                  <w:r>
                    <w:rPr>
                      <w:b/>
                      <w:color w:val="000000" w:themeColor="text1"/>
                    </w:rPr>
                    <w:t>1</w:t>
                  </w:r>
                </w:p>
              </w:txbxContent>
            </v:textbox>
          </v:shape>
        </w:pict>
      </w:r>
      <w:r w:rsidR="00A11E28">
        <w:rPr>
          <w:noProof/>
        </w:rPr>
        <w:drawing>
          <wp:inline distT="0" distB="0" distL="0" distR="0">
            <wp:extent cx="5943600" cy="1751073"/>
            <wp:effectExtent l="19050" t="0" r="0" b="0"/>
            <wp:docPr id="3717" name="Picture 45" descr="C:\Users\nupur\Desktop\monthly tasks\Admin user manual\Admin manual screen shots\dep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upur\Desktop\monthly tasks\Admin user manual\Admin manual screen shots\dept11.png"/>
                    <pic:cNvPicPr>
                      <a:picLocks noChangeAspect="1" noChangeArrowheads="1"/>
                    </pic:cNvPicPr>
                  </pic:nvPicPr>
                  <pic:blipFill>
                    <a:blip r:embed="rId90"/>
                    <a:srcRect/>
                    <a:stretch>
                      <a:fillRect/>
                    </a:stretch>
                  </pic:blipFill>
                  <pic:spPr bwMode="auto">
                    <a:xfrm>
                      <a:off x="0" y="0"/>
                      <a:ext cx="5943600" cy="1751073"/>
                    </a:xfrm>
                    <a:prstGeom prst="rect">
                      <a:avLst/>
                    </a:prstGeom>
                    <a:noFill/>
                    <a:ln w="9525">
                      <a:noFill/>
                      <a:miter lim="800000"/>
                      <a:headEnd/>
                      <a:tailEnd/>
                    </a:ln>
                  </pic:spPr>
                </pic:pic>
              </a:graphicData>
            </a:graphic>
          </wp:inline>
        </w:drawing>
      </w:r>
    </w:p>
    <w:p w:rsidR="00A11E28" w:rsidRDefault="009D52C8" w:rsidP="0036048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pict>
          <v:shape id="_x0000_s1296" type="#_x0000_t120" style="position:absolute;left:0;text-align:left;margin-left:114.4pt;margin-top:97.5pt;width:23.65pt;height:27.55pt;z-index:251963392" fillcolor="#e36c0a [2409]" strokecolor="#f2f2f2 [3041]" strokeweight="1.5pt">
            <v:shadow on="t" type="perspective" color="#622423 [1605]" opacity=".5" offset="1pt" offset2="-1pt"/>
            <v:textbox style="mso-next-textbox:#_x0000_s1296">
              <w:txbxContent>
                <w:p w:rsidR="008C3EB7" w:rsidRPr="009E4666" w:rsidRDefault="008C3EB7" w:rsidP="00A11E28">
                  <w:pPr>
                    <w:jc w:val="center"/>
                    <w:rPr>
                      <w:b/>
                      <w:color w:val="000000" w:themeColor="text1"/>
                    </w:rPr>
                  </w:pPr>
                  <w:r>
                    <w:rPr>
                      <w:b/>
                      <w:color w:val="000000" w:themeColor="text1"/>
                    </w:rPr>
                    <w:t>2</w:t>
                  </w:r>
                </w:p>
              </w:txbxContent>
            </v:textbox>
          </v:shape>
        </w:pict>
      </w:r>
      <w:r w:rsidR="00A11E28" w:rsidRPr="00A11E2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A11E28">
        <w:rPr>
          <w:noProof/>
        </w:rPr>
        <w:drawing>
          <wp:inline distT="0" distB="0" distL="0" distR="0">
            <wp:extent cx="3474720" cy="1677670"/>
            <wp:effectExtent l="19050" t="0" r="0" b="0"/>
            <wp:docPr id="3718" name="Picture 46" descr="C:\Users\nupur\Desktop\monthly tasks\Admin user manual\Admin manual screen shots\dep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upur\Desktop\monthly tasks\Admin user manual\Admin manual screen shots\dept12.png"/>
                    <pic:cNvPicPr>
                      <a:picLocks noChangeAspect="1" noChangeArrowheads="1"/>
                    </pic:cNvPicPr>
                  </pic:nvPicPr>
                  <pic:blipFill>
                    <a:blip r:embed="rId91"/>
                    <a:srcRect/>
                    <a:stretch>
                      <a:fillRect/>
                    </a:stretch>
                  </pic:blipFill>
                  <pic:spPr bwMode="auto">
                    <a:xfrm>
                      <a:off x="0" y="0"/>
                      <a:ext cx="3474720" cy="1677670"/>
                    </a:xfrm>
                    <a:prstGeom prst="rect">
                      <a:avLst/>
                    </a:prstGeom>
                    <a:noFill/>
                    <a:ln w="9525">
                      <a:noFill/>
                      <a:miter lim="800000"/>
                      <a:headEnd/>
                      <a:tailEnd/>
                    </a:ln>
                  </pic:spPr>
                </pic:pic>
              </a:graphicData>
            </a:graphic>
          </wp:inline>
        </w:drawing>
      </w:r>
      <w:r w:rsidR="00A11E28" w:rsidRPr="00A11E2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11E28" w:rsidRDefault="00A11E28" w:rsidP="00360481">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943600" cy="478128"/>
            <wp:effectExtent l="19050" t="0" r="0" b="0"/>
            <wp:docPr id="3719" name="Picture 47" descr="C:\Users\nupur\Desktop\monthly tasks\Admin user manual\Admin manual screen shots\dept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upur\Desktop\monthly tasks\Admin user manual\Admin manual screen shots\dept14.png"/>
                    <pic:cNvPicPr>
                      <a:picLocks noChangeAspect="1" noChangeArrowheads="1"/>
                    </pic:cNvPicPr>
                  </pic:nvPicPr>
                  <pic:blipFill>
                    <a:blip r:embed="rId92"/>
                    <a:srcRect/>
                    <a:stretch>
                      <a:fillRect/>
                    </a:stretch>
                  </pic:blipFill>
                  <pic:spPr bwMode="auto">
                    <a:xfrm>
                      <a:off x="0" y="0"/>
                      <a:ext cx="5943600" cy="478128"/>
                    </a:xfrm>
                    <a:prstGeom prst="rect">
                      <a:avLst/>
                    </a:prstGeom>
                    <a:noFill/>
                    <a:ln w="9525">
                      <a:noFill/>
                      <a:miter lim="800000"/>
                      <a:headEnd/>
                      <a:tailEnd/>
                    </a:ln>
                  </pic:spPr>
                </pic:pic>
              </a:graphicData>
            </a:graphic>
          </wp:inline>
        </w:drawing>
      </w:r>
    </w:p>
    <w:p w:rsidR="00360481" w:rsidRDefault="00360481" w:rsidP="00360481">
      <w:pPr>
        <w:rPr>
          <w:b/>
        </w:rPr>
      </w:pPr>
      <w:r w:rsidRPr="00A44431">
        <w:rPr>
          <w:b/>
        </w:rPr>
        <w:t>Steps to deactivate department:</w:t>
      </w:r>
    </w:p>
    <w:p w:rsidR="00360481" w:rsidRPr="00343ABC" w:rsidRDefault="00360481" w:rsidP="001B016D">
      <w:pPr>
        <w:pStyle w:val="ListParagraph"/>
        <w:numPr>
          <w:ilvl w:val="0"/>
          <w:numId w:val="31"/>
        </w:numPr>
      </w:pPr>
      <w:r w:rsidRPr="00343ABC">
        <w:t>Click on the cross mark against the department listing</w:t>
      </w:r>
    </w:p>
    <w:p w:rsidR="00360481" w:rsidRPr="00343ABC" w:rsidRDefault="00360481" w:rsidP="001B016D">
      <w:pPr>
        <w:pStyle w:val="ListParagraph"/>
        <w:numPr>
          <w:ilvl w:val="0"/>
          <w:numId w:val="31"/>
        </w:numPr>
      </w:pPr>
      <w:r w:rsidRPr="00343ABC">
        <w:t>On confirmation, click on Ok</w:t>
      </w:r>
    </w:p>
    <w:p w:rsidR="00360481" w:rsidRPr="00D709C5" w:rsidRDefault="00360481" w:rsidP="00360481">
      <w:pPr>
        <w:rPr>
          <w:b/>
          <w:rPrChange w:id="447" w:author="nupur" w:date="2014-06-13T18:34:00Z">
            <w:rPr/>
          </w:rPrChange>
        </w:rPr>
      </w:pPr>
      <w:r w:rsidRPr="00343ABC">
        <w:t>On successful deactivation, you will be notified with a message as “</w:t>
      </w:r>
      <w:r w:rsidR="009D52C8" w:rsidRPr="009D52C8">
        <w:rPr>
          <w:b/>
          <w:rPrChange w:id="448" w:author="nupur" w:date="2014-06-13T18:34:00Z">
            <w:rPr>
              <w:b/>
              <w:bCs/>
              <w:color w:val="0000FF"/>
              <w:sz w:val="18"/>
              <w:szCs w:val="18"/>
              <w:u w:val="single"/>
            </w:rPr>
          </w:rPrChange>
        </w:rPr>
        <w:t xml:space="preserve">Department deactivated successfully” </w:t>
      </w:r>
    </w:p>
    <w:p w:rsidR="005955ED" w:rsidRDefault="005955ED" w:rsidP="00131EE4">
      <w:pPr>
        <w:pStyle w:val="Heading1"/>
      </w:pPr>
      <w:bookmarkStart w:id="449" w:name="_Toc390511954"/>
      <w:r>
        <w:t>Designation</w:t>
      </w:r>
      <w:bookmarkEnd w:id="449"/>
    </w:p>
    <w:p w:rsidR="005955ED" w:rsidRDefault="005955ED" w:rsidP="005955ED">
      <w:r>
        <w:t>Interface through which administrator can create, search and manage designations under department</w:t>
      </w:r>
    </w:p>
    <w:p w:rsidR="005955ED" w:rsidRDefault="0061439C" w:rsidP="0061439C">
      <w:pPr>
        <w:pStyle w:val="Heading2"/>
      </w:pPr>
      <w:bookmarkStart w:id="450" w:name="_Toc390511955"/>
      <w:r>
        <w:lastRenderedPageBreak/>
        <w:t>Create designation</w:t>
      </w:r>
      <w:bookmarkEnd w:id="450"/>
    </w:p>
    <w:p w:rsidR="00FE175E" w:rsidRDefault="009D52C8" w:rsidP="00FE175E">
      <w:r>
        <w:rPr>
          <w:noProof/>
        </w:rPr>
        <w:pict>
          <v:shape id="_x0000_s1303" type="#_x0000_t120" style="position:absolute;left:0;text-align:left;margin-left:181.3pt;margin-top:68.05pt;width:23.65pt;height:27.55pt;z-index:251970560" fillcolor="#e36c0a [2409]" strokecolor="#f2f2f2 [3041]" strokeweight="1.5pt">
            <v:shadow on="t" type="perspective" color="#622423 [1605]" opacity=".5" offset="1pt" offset2="-1pt"/>
            <v:textbox style="mso-next-textbox:#_x0000_s1303">
              <w:txbxContent>
                <w:p w:rsidR="008C3EB7" w:rsidRPr="009E4666" w:rsidRDefault="008C3EB7" w:rsidP="00A87F6A">
                  <w:pPr>
                    <w:jc w:val="center"/>
                    <w:rPr>
                      <w:b/>
                      <w:color w:val="000000" w:themeColor="text1"/>
                    </w:rPr>
                  </w:pPr>
                  <w:r>
                    <w:rPr>
                      <w:b/>
                      <w:color w:val="000000" w:themeColor="text1"/>
                    </w:rPr>
                    <w:t>1</w:t>
                  </w:r>
                </w:p>
              </w:txbxContent>
            </v:textbox>
          </v:shape>
        </w:pict>
      </w:r>
      <w:r w:rsidR="0061439C">
        <w:t>Interface through which administrator can create designation under parent department. Multiple and multilevel designations can be created</w:t>
      </w:r>
      <w:r w:rsidR="00FE175E" w:rsidRPr="00FE175E">
        <w:t xml:space="preserve"> </w:t>
      </w:r>
      <w:r w:rsidR="00FE175E">
        <w:t>under parent department and parent designation</w:t>
      </w:r>
    </w:p>
    <w:p w:rsidR="00772C4D" w:rsidRDefault="009D52C8" w:rsidP="00FE175E">
      <w:r>
        <w:rPr>
          <w:noProof/>
        </w:rPr>
        <w:pict>
          <v:shape id="_x0000_s1304" type="#_x0000_t120" style="position:absolute;left:0;text-align:left;margin-left:198.3pt;margin-top:110.65pt;width:23.65pt;height:27.55pt;z-index:251971584" fillcolor="#e36c0a [2409]" strokecolor="#f2f2f2 [3041]" strokeweight="1.5pt">
            <v:shadow on="t" type="perspective" color="#622423 [1605]" opacity=".5" offset="1pt" offset2="-1pt"/>
            <v:textbox style="mso-next-textbox:#_x0000_s1304">
              <w:txbxContent>
                <w:p w:rsidR="008C3EB7" w:rsidRPr="009E4666" w:rsidRDefault="008C3EB7" w:rsidP="003C5685">
                  <w:pPr>
                    <w:jc w:val="center"/>
                    <w:rPr>
                      <w:b/>
                      <w:color w:val="000000" w:themeColor="text1"/>
                    </w:rPr>
                  </w:pPr>
                  <w:r>
                    <w:rPr>
                      <w:b/>
                      <w:color w:val="000000" w:themeColor="text1"/>
                    </w:rPr>
                    <w:t>3</w:t>
                  </w:r>
                </w:p>
              </w:txbxContent>
            </v:textbox>
          </v:shape>
        </w:pict>
      </w:r>
      <w:r>
        <w:rPr>
          <w:noProof/>
        </w:rPr>
        <w:pict>
          <v:shape id="_x0000_s1302" type="#_x0000_t120" style="position:absolute;left:0;text-align:left;margin-left:-8.5pt;margin-top:96.05pt;width:23.65pt;height:27.55pt;z-index:251969536" fillcolor="#e36c0a [2409]" strokecolor="#f2f2f2 [3041]" strokeweight="1.5pt">
            <v:shadow on="t" type="perspective" color="#622423 [1605]" opacity=".5" offset="1pt" offset2="-1pt"/>
            <v:textbox style="mso-next-textbox:#_x0000_s1302">
              <w:txbxContent>
                <w:p w:rsidR="008C3EB7" w:rsidRPr="009E4666" w:rsidRDefault="008C3EB7" w:rsidP="00A87F6A">
                  <w:pPr>
                    <w:jc w:val="center"/>
                    <w:rPr>
                      <w:b/>
                      <w:color w:val="000000" w:themeColor="text1"/>
                    </w:rPr>
                  </w:pPr>
                  <w:r>
                    <w:rPr>
                      <w:b/>
                      <w:color w:val="000000" w:themeColor="text1"/>
                    </w:rPr>
                    <w:t>1</w:t>
                  </w:r>
                </w:p>
              </w:txbxContent>
            </v:textbox>
          </v:shape>
        </w:pict>
      </w:r>
      <w:r w:rsidR="00772C4D">
        <w:rPr>
          <w:noProof/>
        </w:rPr>
        <w:drawing>
          <wp:inline distT="0" distB="0" distL="0" distR="0">
            <wp:extent cx="5943600" cy="1962526"/>
            <wp:effectExtent l="19050" t="0" r="0" b="0"/>
            <wp:docPr id="3720" name="Picture 48" descr="C:\Users\nupur\Desktop\monthly tasks\Admin user manual\Admin manual screen shots\desig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upur\Desktop\monthly tasks\Admin user manual\Admin manual screen shots\desigtn.png"/>
                    <pic:cNvPicPr>
                      <a:picLocks noChangeAspect="1" noChangeArrowheads="1"/>
                    </pic:cNvPicPr>
                  </pic:nvPicPr>
                  <pic:blipFill>
                    <a:blip r:embed="rId93"/>
                    <a:srcRect/>
                    <a:stretch>
                      <a:fillRect/>
                    </a:stretch>
                  </pic:blipFill>
                  <pic:spPr bwMode="auto">
                    <a:xfrm>
                      <a:off x="0" y="0"/>
                      <a:ext cx="5943600" cy="1962526"/>
                    </a:xfrm>
                    <a:prstGeom prst="rect">
                      <a:avLst/>
                    </a:prstGeom>
                    <a:noFill/>
                    <a:ln w="9525">
                      <a:noFill/>
                      <a:miter lim="800000"/>
                      <a:headEnd/>
                      <a:tailEnd/>
                    </a:ln>
                  </pic:spPr>
                </pic:pic>
              </a:graphicData>
            </a:graphic>
          </wp:inline>
        </w:drawing>
      </w:r>
    </w:p>
    <w:p w:rsidR="00772C4D" w:rsidRDefault="00772C4D" w:rsidP="00FE175E">
      <w:r>
        <w:rPr>
          <w:noProof/>
        </w:rPr>
        <w:drawing>
          <wp:inline distT="0" distB="0" distL="0" distR="0">
            <wp:extent cx="5943600" cy="416105"/>
            <wp:effectExtent l="19050" t="0" r="0" b="0"/>
            <wp:docPr id="3721" name="Picture 49" descr="C:\Users\nupur\Desktop\monthly tasks\Admin user manual\Admin manual screen shots\desigt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upur\Desktop\monthly tasks\Admin user manual\Admin manual screen shots\desigtn1.png"/>
                    <pic:cNvPicPr>
                      <a:picLocks noChangeAspect="1" noChangeArrowheads="1"/>
                    </pic:cNvPicPr>
                  </pic:nvPicPr>
                  <pic:blipFill>
                    <a:blip r:embed="rId94"/>
                    <a:srcRect/>
                    <a:stretch>
                      <a:fillRect/>
                    </a:stretch>
                  </pic:blipFill>
                  <pic:spPr bwMode="auto">
                    <a:xfrm>
                      <a:off x="0" y="0"/>
                      <a:ext cx="5943600" cy="416105"/>
                    </a:xfrm>
                    <a:prstGeom prst="rect">
                      <a:avLst/>
                    </a:prstGeom>
                    <a:noFill/>
                    <a:ln w="9525">
                      <a:noFill/>
                      <a:miter lim="800000"/>
                      <a:headEnd/>
                      <a:tailEnd/>
                    </a:ln>
                  </pic:spPr>
                </pic:pic>
              </a:graphicData>
            </a:graphic>
          </wp:inline>
        </w:drawing>
      </w:r>
    </w:p>
    <w:p w:rsidR="00772C4D" w:rsidRPr="00772C4D" w:rsidRDefault="00772C4D" w:rsidP="00FE175E">
      <w:pPr>
        <w:rPr>
          <w:b/>
        </w:rPr>
      </w:pPr>
      <w:r w:rsidRPr="00772C4D">
        <w:rPr>
          <w:b/>
        </w:rPr>
        <w:t>Steps to create designation:</w:t>
      </w:r>
    </w:p>
    <w:p w:rsidR="00772C4D" w:rsidRDefault="00772C4D" w:rsidP="001B016D">
      <w:pPr>
        <w:pStyle w:val="ListParagraph"/>
        <w:numPr>
          <w:ilvl w:val="0"/>
          <w:numId w:val="33"/>
        </w:numPr>
      </w:pPr>
      <w:r>
        <w:t>Click on the create designation under administration from the left accordion</w:t>
      </w:r>
    </w:p>
    <w:p w:rsidR="00772C4D" w:rsidRDefault="00772C4D" w:rsidP="001B016D">
      <w:pPr>
        <w:pStyle w:val="ListParagraph"/>
        <w:numPr>
          <w:ilvl w:val="0"/>
          <w:numId w:val="33"/>
        </w:numPr>
      </w:pPr>
      <w:r>
        <w:t>Configure all the required details</w:t>
      </w:r>
    </w:p>
    <w:p w:rsidR="00772C4D" w:rsidRDefault="00772C4D" w:rsidP="001B016D">
      <w:pPr>
        <w:pStyle w:val="ListParagraph"/>
        <w:numPr>
          <w:ilvl w:val="0"/>
          <w:numId w:val="33"/>
        </w:numPr>
      </w:pPr>
      <w:r>
        <w:t>Click on submit button</w:t>
      </w:r>
    </w:p>
    <w:p w:rsidR="00772C4D" w:rsidRDefault="009D52C8" w:rsidP="00772C4D">
      <w:r>
        <w:rPr>
          <w:noProof/>
        </w:rPr>
        <w:pict>
          <v:rect id="_x0000_s1299" style="position:absolute;left:0;text-align:left;margin-left:-34.2pt;margin-top:48.75pt;width:43.8pt;height:27.8pt;z-index:251966464" fillcolor="#f79646 [3209]" strokecolor="#f2f2f2 [3041]" strokeweight="3pt">
            <v:shadow on="t" type="perspective" color="#974706 [1609]" opacity=".5" offset="1pt" offset2="-1pt"/>
            <v:textbox style="mso-next-textbox:#_x0000_s1299">
              <w:txbxContent>
                <w:p w:rsidR="008C3EB7" w:rsidRDefault="008C3EB7" w:rsidP="00B54DB5">
                  <w:r>
                    <w:t>Note</w:t>
                  </w:r>
                </w:p>
              </w:txbxContent>
            </v:textbox>
          </v:rect>
        </w:pict>
      </w:r>
      <w:r w:rsidR="00772C4D">
        <w:t>On successful creation, you will be notified with a message as “</w:t>
      </w:r>
      <w:r w:rsidR="00772C4D" w:rsidRPr="009A4DDB">
        <w:rPr>
          <w:b/>
        </w:rPr>
        <w:t>Designation created successfully</w:t>
      </w:r>
      <w:r w:rsidR="00772C4D">
        <w:t xml:space="preserve">” and you will be redirected to </w:t>
      </w:r>
      <w:r w:rsidR="009A4DDB">
        <w:t>manage</w:t>
      </w:r>
      <w:r w:rsidR="00993260">
        <w:t xml:space="preserve"> designation listing.</w:t>
      </w:r>
    </w:p>
    <w:p w:rsidR="00B54DB5" w:rsidRDefault="00B54DB5" w:rsidP="001B016D">
      <w:pPr>
        <w:pStyle w:val="ListParagraph"/>
        <w:numPr>
          <w:ilvl w:val="0"/>
          <w:numId w:val="34"/>
        </w:numPr>
        <w:spacing w:before="0" w:after="0"/>
        <w:rPr>
          <w:szCs w:val="24"/>
        </w:rPr>
      </w:pPr>
      <w:r>
        <w:t>Parent designation displays all the approved designations of a selected department</w:t>
      </w:r>
    </w:p>
    <w:p w:rsidR="00B54DB5" w:rsidRDefault="00B54DB5" w:rsidP="001B016D">
      <w:pPr>
        <w:pStyle w:val="ListParagraph"/>
        <w:numPr>
          <w:ilvl w:val="0"/>
          <w:numId w:val="34"/>
        </w:numPr>
        <w:spacing w:before="0" w:after="0"/>
        <w:rPr>
          <w:szCs w:val="24"/>
        </w:rPr>
      </w:pPr>
      <w:r>
        <w:t>Parent designation field will be hidden, if no approved designation is created</w:t>
      </w:r>
    </w:p>
    <w:p w:rsidR="00B54DB5" w:rsidRDefault="00B54DB5" w:rsidP="001B016D">
      <w:pPr>
        <w:numPr>
          <w:ilvl w:val="0"/>
          <w:numId w:val="34"/>
        </w:numPr>
        <w:spacing w:after="0"/>
      </w:pPr>
      <w:r>
        <w:t>Grade functionality will be displayed only if workflow type is selected as Financial or Hierarchy and Financial.</w:t>
      </w:r>
    </w:p>
    <w:p w:rsidR="00B54DB5" w:rsidRDefault="00B54DB5" w:rsidP="001B016D">
      <w:pPr>
        <w:numPr>
          <w:ilvl w:val="0"/>
          <w:numId w:val="34"/>
        </w:numPr>
        <w:spacing w:after="0"/>
      </w:pPr>
      <w:r>
        <w:t>Designation name must be unique within a department.</w:t>
      </w:r>
    </w:p>
    <w:p w:rsidR="00B54DB5" w:rsidRDefault="00B54DB5" w:rsidP="001B016D">
      <w:pPr>
        <w:pStyle w:val="ListParagraph"/>
        <w:numPr>
          <w:ilvl w:val="0"/>
          <w:numId w:val="34"/>
        </w:numPr>
        <w:spacing w:before="0" w:after="0"/>
        <w:rPr>
          <w:sz w:val="28"/>
          <w:szCs w:val="24"/>
        </w:rPr>
      </w:pPr>
      <w:r>
        <w:t>It is mandatory to generate Authorized User Sign at the time of Designation Approval</w:t>
      </w:r>
    </w:p>
    <w:p w:rsidR="0061439C" w:rsidRDefault="0061439C" w:rsidP="0061439C">
      <w:pPr>
        <w:pStyle w:val="Heading2"/>
      </w:pPr>
      <w:bookmarkStart w:id="451" w:name="_Toc390511956"/>
      <w:r>
        <w:lastRenderedPageBreak/>
        <w:t>Manage designation</w:t>
      </w:r>
      <w:bookmarkEnd w:id="451"/>
    </w:p>
    <w:p w:rsidR="00CA29C2" w:rsidRDefault="00CA29C2" w:rsidP="00CA29C2">
      <w:r>
        <w:t>Administrator can search and manage configurations of designations</w:t>
      </w:r>
    </w:p>
    <w:p w:rsidR="00D36780" w:rsidRDefault="00D36780" w:rsidP="00D36780">
      <w:r w:rsidRPr="006F24E8">
        <w:rPr>
          <w:b/>
        </w:rPr>
        <w:t>De</w:t>
      </w:r>
      <w:r>
        <w:rPr>
          <w:b/>
        </w:rPr>
        <w:t>signation</w:t>
      </w:r>
      <w:r w:rsidRPr="006F24E8">
        <w:rPr>
          <w:b/>
        </w:rPr>
        <w:t xml:space="preserve"> listing</w:t>
      </w:r>
      <w:r>
        <w:t xml:space="preserve"> - Departments created can be managed through the listing that lists departments classified into different tabs:</w:t>
      </w:r>
    </w:p>
    <w:p w:rsidR="00D36780" w:rsidRDefault="00D36780" w:rsidP="001B016D">
      <w:pPr>
        <w:pStyle w:val="ListParagraph"/>
        <w:numPr>
          <w:ilvl w:val="0"/>
          <w:numId w:val="25"/>
        </w:numPr>
      </w:pPr>
      <w:r>
        <w:t>Pending – Lists designations whose approval is pending</w:t>
      </w:r>
    </w:p>
    <w:p w:rsidR="00D36780" w:rsidRDefault="00D36780" w:rsidP="001B016D">
      <w:pPr>
        <w:pStyle w:val="ListParagraph"/>
        <w:numPr>
          <w:ilvl w:val="0"/>
          <w:numId w:val="25"/>
        </w:numPr>
      </w:pPr>
      <w:r>
        <w:t>Approved – Lists approved designations</w:t>
      </w:r>
    </w:p>
    <w:p w:rsidR="00D36780" w:rsidRPr="00EE6AFA" w:rsidRDefault="00D36780" w:rsidP="00D36780">
      <w:pPr>
        <w:rPr>
          <w:b/>
          <w:sz w:val="22"/>
        </w:rPr>
      </w:pPr>
      <w:r w:rsidRPr="00EE6AFA">
        <w:rPr>
          <w:b/>
          <w:sz w:val="22"/>
        </w:rPr>
        <w:t>De</w:t>
      </w:r>
      <w:r>
        <w:rPr>
          <w:b/>
          <w:sz w:val="22"/>
        </w:rPr>
        <w:t>signation l</w:t>
      </w:r>
      <w:r w:rsidRPr="00EE6AFA">
        <w:rPr>
          <w:b/>
          <w:sz w:val="22"/>
        </w:rPr>
        <w:t>isting fields</w:t>
      </w:r>
    </w:p>
    <w:p w:rsidR="00D36780" w:rsidRDefault="000021E0" w:rsidP="001B016D">
      <w:pPr>
        <w:pStyle w:val="ListParagraph"/>
        <w:numPr>
          <w:ilvl w:val="0"/>
          <w:numId w:val="27"/>
        </w:numPr>
      </w:pPr>
      <w:r>
        <w:t>Designation</w:t>
      </w:r>
      <w:r w:rsidR="00D36780">
        <w:t xml:space="preserve"> - Shows name of the de</w:t>
      </w:r>
      <w:r>
        <w:t>signation</w:t>
      </w:r>
    </w:p>
    <w:p w:rsidR="00D36780" w:rsidRDefault="00D36780" w:rsidP="001B016D">
      <w:pPr>
        <w:pStyle w:val="ListParagraph"/>
        <w:numPr>
          <w:ilvl w:val="0"/>
          <w:numId w:val="27"/>
        </w:numPr>
      </w:pPr>
      <w:r>
        <w:t>Parent de</w:t>
      </w:r>
      <w:r w:rsidR="000021E0">
        <w:t>signation</w:t>
      </w:r>
      <w:r>
        <w:t xml:space="preserve"> – Shows name of the parent de</w:t>
      </w:r>
      <w:r w:rsidR="000021E0">
        <w:t>signation</w:t>
      </w:r>
      <w:r>
        <w:t xml:space="preserve"> under which de</w:t>
      </w:r>
      <w:r w:rsidR="000021E0">
        <w:t>signation</w:t>
      </w:r>
      <w:r>
        <w:t xml:space="preserve"> has been created</w:t>
      </w:r>
    </w:p>
    <w:p w:rsidR="000021E0" w:rsidRDefault="000021E0" w:rsidP="001B016D">
      <w:pPr>
        <w:pStyle w:val="ListParagraph"/>
        <w:numPr>
          <w:ilvl w:val="0"/>
          <w:numId w:val="27"/>
        </w:numPr>
      </w:pPr>
      <w:r>
        <w:t>Department – Shows name of the department under which designation has been created</w:t>
      </w:r>
    </w:p>
    <w:p w:rsidR="00D36780" w:rsidRDefault="00D36780" w:rsidP="001B016D">
      <w:pPr>
        <w:pStyle w:val="ListParagraph"/>
        <w:numPr>
          <w:ilvl w:val="0"/>
          <w:numId w:val="27"/>
        </w:numPr>
      </w:pPr>
      <w:r>
        <w:t>Actions – Lists Actions that can be performed on de</w:t>
      </w:r>
      <w:r w:rsidR="00675DFA">
        <w:t>signations</w:t>
      </w:r>
    </w:p>
    <w:p w:rsidR="00CD5F9C" w:rsidRDefault="00CD5F9C" w:rsidP="00CD5F9C">
      <w:r>
        <w:rPr>
          <w:noProof/>
        </w:rPr>
        <w:drawing>
          <wp:inline distT="0" distB="0" distL="0" distR="0">
            <wp:extent cx="5943600" cy="939439"/>
            <wp:effectExtent l="19050" t="0" r="0" b="0"/>
            <wp:docPr id="3734" name="Picture 59" descr="C:\Users\nupur\Desktop\monthly tasks\Admin user manual\Admin manual screen shots\desigtn sear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upur\Desktop\monthly tasks\Admin user manual\Admin manual screen shots\desigtn searrch1.png"/>
                    <pic:cNvPicPr>
                      <a:picLocks noChangeAspect="1" noChangeArrowheads="1"/>
                    </pic:cNvPicPr>
                  </pic:nvPicPr>
                  <pic:blipFill>
                    <a:blip r:embed="rId95"/>
                    <a:srcRect/>
                    <a:stretch>
                      <a:fillRect/>
                    </a:stretch>
                  </pic:blipFill>
                  <pic:spPr bwMode="auto">
                    <a:xfrm>
                      <a:off x="0" y="0"/>
                      <a:ext cx="5943600" cy="939439"/>
                    </a:xfrm>
                    <a:prstGeom prst="rect">
                      <a:avLst/>
                    </a:prstGeom>
                    <a:noFill/>
                    <a:ln w="9525">
                      <a:noFill/>
                      <a:miter lim="800000"/>
                      <a:headEnd/>
                      <a:tailEnd/>
                    </a:ln>
                  </pic:spPr>
                </pic:pic>
              </a:graphicData>
            </a:graphic>
          </wp:inline>
        </w:drawing>
      </w:r>
    </w:p>
    <w:p w:rsidR="00CD5F9C" w:rsidRDefault="00CD5F9C" w:rsidP="00CD5F9C"/>
    <w:p w:rsidR="00675DFA" w:rsidRDefault="00675DFA" w:rsidP="00675DFA">
      <w:pPr>
        <w:pStyle w:val="Heading3"/>
      </w:pPr>
      <w:r>
        <w:t>Search designation</w:t>
      </w:r>
    </w:p>
    <w:p w:rsidR="00675DFA" w:rsidRDefault="00675DFA" w:rsidP="00675DFA">
      <w:r>
        <w:t>Provision through which you can search for designation specifying search criteria’s as follows:</w:t>
      </w:r>
    </w:p>
    <w:p w:rsidR="00675DFA" w:rsidRPr="00C70F0E" w:rsidRDefault="00675DFA" w:rsidP="00675DFA">
      <w:pPr>
        <w:spacing w:after="0"/>
        <w:rPr>
          <w:b/>
        </w:rPr>
      </w:pPr>
      <w:r w:rsidRPr="00C70F0E">
        <w:rPr>
          <w:b/>
        </w:rPr>
        <w:t>Search criteria:</w:t>
      </w:r>
    </w:p>
    <w:p w:rsidR="00675DFA" w:rsidRDefault="00675DFA" w:rsidP="001B016D">
      <w:pPr>
        <w:pStyle w:val="ListParagraph"/>
        <w:numPr>
          <w:ilvl w:val="0"/>
          <w:numId w:val="13"/>
        </w:numPr>
      </w:pPr>
      <w:r>
        <w:t xml:space="preserve">Department name – Enter department name </w:t>
      </w:r>
    </w:p>
    <w:p w:rsidR="00675DFA" w:rsidRDefault="00675DFA" w:rsidP="001B016D">
      <w:pPr>
        <w:pStyle w:val="ListParagraph"/>
        <w:numPr>
          <w:ilvl w:val="0"/>
          <w:numId w:val="13"/>
        </w:numPr>
      </w:pPr>
      <w:r>
        <w:t>Designation – Enter designation name</w:t>
      </w:r>
    </w:p>
    <w:p w:rsidR="00675DFA" w:rsidRDefault="00675DFA" w:rsidP="001B016D">
      <w:pPr>
        <w:pStyle w:val="ListParagraph"/>
        <w:numPr>
          <w:ilvl w:val="0"/>
          <w:numId w:val="13"/>
        </w:numPr>
      </w:pPr>
      <w:r>
        <w:t>Status – Enter status of the designation whether pending or approved</w:t>
      </w:r>
    </w:p>
    <w:p w:rsidR="00675DFA" w:rsidRDefault="009D52C8" w:rsidP="00675DFA">
      <w:pPr>
        <w:keepNext/>
      </w:pPr>
      <w:r>
        <w:rPr>
          <w:noProof/>
        </w:rPr>
        <w:lastRenderedPageBreak/>
        <w:pict>
          <v:shape id="_x0000_s1307" type="#_x0000_t120" style="position:absolute;left:0;text-align:left;margin-left:224pt;margin-top:77.65pt;width:23.65pt;height:27.55pt;z-index:251974656" fillcolor="#e36c0a [2409]" strokecolor="#f2f2f2 [3041]" strokeweight="1.5pt">
            <v:shadow on="t" type="perspective" color="#622423 [1605]" opacity=".5" offset="1pt" offset2="-1pt"/>
            <v:textbox style="mso-next-textbox:#_x0000_s1307">
              <w:txbxContent>
                <w:p w:rsidR="008C3EB7" w:rsidRPr="009E4666" w:rsidRDefault="008C3EB7" w:rsidP="003C5685">
                  <w:pPr>
                    <w:jc w:val="center"/>
                    <w:rPr>
                      <w:b/>
                      <w:color w:val="000000" w:themeColor="text1"/>
                    </w:rPr>
                  </w:pPr>
                  <w:r>
                    <w:rPr>
                      <w:b/>
                      <w:color w:val="000000" w:themeColor="text1"/>
                    </w:rPr>
                    <w:t>3</w:t>
                  </w:r>
                </w:p>
              </w:txbxContent>
            </v:textbox>
          </v:shape>
        </w:pict>
      </w:r>
      <w:r>
        <w:rPr>
          <w:noProof/>
        </w:rPr>
        <w:pict>
          <v:shape id="_x0000_s1306" type="#_x0000_t120" style="position:absolute;left:0;text-align:left;margin-left:133.9pt;margin-top:26.7pt;width:23.65pt;height:27.55pt;z-index:251973632" fillcolor="#e36c0a [2409]" strokecolor="#f2f2f2 [3041]" strokeweight="1.5pt">
            <v:shadow on="t" type="perspective" color="#622423 [1605]" opacity=".5" offset="1pt" offset2="-1pt"/>
            <v:textbox style="mso-next-textbox:#_x0000_s1306">
              <w:txbxContent>
                <w:p w:rsidR="008C3EB7" w:rsidRDefault="008C3EB7" w:rsidP="003C5685">
                  <w:pPr>
                    <w:jc w:val="center"/>
                    <w:rPr>
                      <w:b/>
                      <w:color w:val="000000" w:themeColor="text1"/>
                    </w:rPr>
                  </w:pPr>
                  <w:r>
                    <w:rPr>
                      <w:b/>
                      <w:color w:val="000000" w:themeColor="text1"/>
                    </w:rPr>
                    <w:t>2</w:t>
                  </w:r>
                </w:p>
                <w:p w:rsidR="008C3EB7" w:rsidRPr="009E4666" w:rsidRDefault="008C3EB7" w:rsidP="003C5685">
                  <w:pPr>
                    <w:jc w:val="center"/>
                    <w:rPr>
                      <w:b/>
                      <w:color w:val="000000" w:themeColor="text1"/>
                    </w:rPr>
                  </w:pPr>
                  <w:r>
                    <w:rPr>
                      <w:b/>
                      <w:color w:val="000000" w:themeColor="text1"/>
                    </w:rPr>
                    <w:t>1</w:t>
                  </w:r>
                </w:p>
              </w:txbxContent>
            </v:textbox>
          </v:shape>
        </w:pict>
      </w:r>
      <w:r>
        <w:rPr>
          <w:noProof/>
        </w:rPr>
        <w:pict>
          <v:shape id="_x0000_s1305" type="#_x0000_t120" style="position:absolute;left:0;text-align:left;margin-left:-5.1pt;margin-top:111.1pt;width:23.65pt;height:27.55pt;z-index:251972608" fillcolor="#e36c0a [2409]" strokecolor="#f2f2f2 [3041]" strokeweight="1.5pt">
            <v:shadow on="t" type="perspective" color="#622423 [1605]" opacity=".5" offset="1pt" offset2="-1pt"/>
            <v:textbox style="mso-next-textbox:#_x0000_s1305">
              <w:txbxContent>
                <w:p w:rsidR="008C3EB7" w:rsidRPr="009E4666" w:rsidRDefault="008C3EB7" w:rsidP="003C5685">
                  <w:pPr>
                    <w:jc w:val="center"/>
                    <w:rPr>
                      <w:b/>
                      <w:color w:val="000000" w:themeColor="text1"/>
                    </w:rPr>
                  </w:pPr>
                  <w:r>
                    <w:rPr>
                      <w:b/>
                      <w:color w:val="000000" w:themeColor="text1"/>
                    </w:rPr>
                    <w:t>1</w:t>
                  </w:r>
                </w:p>
              </w:txbxContent>
            </v:textbox>
          </v:shape>
        </w:pict>
      </w:r>
      <w:r w:rsidR="00220AF5">
        <w:rPr>
          <w:noProof/>
        </w:rPr>
        <w:drawing>
          <wp:inline distT="0" distB="0" distL="0" distR="0">
            <wp:extent cx="5943600" cy="2066164"/>
            <wp:effectExtent l="19050" t="0" r="0" b="0"/>
            <wp:docPr id="3723" name="Picture 50" descr="C:\Users\nupur\Desktop\monthly tasks\Admin user manual\Admin manual screen shots\desigtn sear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upur\Desktop\monthly tasks\Admin user manual\Admin manual screen shots\desigtn searrch.png"/>
                    <pic:cNvPicPr>
                      <a:picLocks noChangeAspect="1" noChangeArrowheads="1"/>
                    </pic:cNvPicPr>
                  </pic:nvPicPr>
                  <pic:blipFill>
                    <a:blip r:embed="rId96"/>
                    <a:srcRect/>
                    <a:stretch>
                      <a:fillRect/>
                    </a:stretch>
                  </pic:blipFill>
                  <pic:spPr bwMode="auto">
                    <a:xfrm>
                      <a:off x="0" y="0"/>
                      <a:ext cx="5943600" cy="2066164"/>
                    </a:xfrm>
                    <a:prstGeom prst="rect">
                      <a:avLst/>
                    </a:prstGeom>
                    <a:noFill/>
                    <a:ln w="9525">
                      <a:noFill/>
                      <a:miter lim="800000"/>
                      <a:headEnd/>
                      <a:tailEnd/>
                    </a:ln>
                  </pic:spPr>
                </pic:pic>
              </a:graphicData>
            </a:graphic>
          </wp:inline>
        </w:drawing>
      </w:r>
    </w:p>
    <w:p w:rsidR="00675DFA" w:rsidRDefault="00675DFA" w:rsidP="00675DFA">
      <w:pPr>
        <w:rPr>
          <w:b/>
        </w:rPr>
      </w:pPr>
      <w:r w:rsidRPr="0053001B">
        <w:rPr>
          <w:b/>
        </w:rPr>
        <w:t xml:space="preserve">Steps to </w:t>
      </w:r>
      <w:r>
        <w:rPr>
          <w:b/>
        </w:rPr>
        <w:t xml:space="preserve">Search </w:t>
      </w:r>
      <w:r w:rsidR="00220AF5">
        <w:rPr>
          <w:b/>
        </w:rPr>
        <w:t>designation</w:t>
      </w:r>
      <w:r w:rsidRPr="0053001B">
        <w:rPr>
          <w:b/>
        </w:rPr>
        <w:t>:</w:t>
      </w:r>
    </w:p>
    <w:p w:rsidR="00675DFA" w:rsidRDefault="00675DFA" w:rsidP="001B016D">
      <w:pPr>
        <w:pStyle w:val="ListParagraph"/>
        <w:numPr>
          <w:ilvl w:val="0"/>
          <w:numId w:val="35"/>
        </w:numPr>
      </w:pPr>
      <w:r>
        <w:t>Enter at least one of the search criteria</w:t>
      </w:r>
    </w:p>
    <w:p w:rsidR="00675DFA" w:rsidRDefault="00675DFA" w:rsidP="001B016D">
      <w:pPr>
        <w:pStyle w:val="ListParagraph"/>
        <w:numPr>
          <w:ilvl w:val="0"/>
          <w:numId w:val="35"/>
        </w:numPr>
      </w:pPr>
      <w:r>
        <w:t>Click on ‘Search’ button</w:t>
      </w:r>
    </w:p>
    <w:p w:rsidR="00675DFA" w:rsidRDefault="00675DFA" w:rsidP="00675DFA">
      <w:r>
        <w:t>On successful search, result will be displayed in the listing area that matches the search criteria. If no record has been found that matches the search criteria then you will find a message as “No record found”</w:t>
      </w:r>
    </w:p>
    <w:p w:rsidR="00675DFA" w:rsidRDefault="00220AF5" w:rsidP="00675DFA">
      <w:r>
        <w:rPr>
          <w:noProof/>
        </w:rPr>
        <w:drawing>
          <wp:inline distT="0" distB="0" distL="0" distR="0">
            <wp:extent cx="5943600" cy="939439"/>
            <wp:effectExtent l="19050" t="0" r="0" b="0"/>
            <wp:docPr id="3724" name="Picture 51" descr="C:\Users\nupur\Desktop\monthly tasks\Admin user manual\Admin manual screen shots\desigtn sear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upur\Desktop\monthly tasks\Admin user manual\Admin manual screen shots\desigtn searrch1.png"/>
                    <pic:cNvPicPr>
                      <a:picLocks noChangeAspect="1" noChangeArrowheads="1"/>
                    </pic:cNvPicPr>
                  </pic:nvPicPr>
                  <pic:blipFill>
                    <a:blip r:embed="rId95"/>
                    <a:srcRect/>
                    <a:stretch>
                      <a:fillRect/>
                    </a:stretch>
                  </pic:blipFill>
                  <pic:spPr bwMode="auto">
                    <a:xfrm>
                      <a:off x="0" y="0"/>
                      <a:ext cx="5943600" cy="939439"/>
                    </a:xfrm>
                    <a:prstGeom prst="rect">
                      <a:avLst/>
                    </a:prstGeom>
                    <a:noFill/>
                    <a:ln w="9525">
                      <a:noFill/>
                      <a:miter lim="800000"/>
                      <a:headEnd/>
                      <a:tailEnd/>
                    </a:ln>
                  </pic:spPr>
                </pic:pic>
              </a:graphicData>
            </a:graphic>
          </wp:inline>
        </w:drawing>
      </w:r>
    </w:p>
    <w:p w:rsidR="002760F5" w:rsidRDefault="002760F5" w:rsidP="00675DFA">
      <w:r w:rsidRPr="002760F5">
        <w:rPr>
          <w:noProof/>
        </w:rPr>
        <w:drawing>
          <wp:inline distT="0" distB="0" distL="0" distR="0">
            <wp:extent cx="5943600" cy="833609"/>
            <wp:effectExtent l="19050" t="0" r="0" b="0"/>
            <wp:docPr id="3725" name="Picture 35" descr="C:\Users\nupur\Desktop\monthly tasks\Admin user manual\Admin manual screen shots\dep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upur\Desktop\monthly tasks\Admin user manual\Admin manual screen shots\dept4.png"/>
                    <pic:cNvPicPr>
                      <a:picLocks noChangeAspect="1" noChangeArrowheads="1"/>
                    </pic:cNvPicPr>
                  </pic:nvPicPr>
                  <pic:blipFill>
                    <a:blip r:embed="rId83"/>
                    <a:srcRect/>
                    <a:stretch>
                      <a:fillRect/>
                    </a:stretch>
                  </pic:blipFill>
                  <pic:spPr bwMode="auto">
                    <a:xfrm>
                      <a:off x="0" y="0"/>
                      <a:ext cx="5943600" cy="833609"/>
                    </a:xfrm>
                    <a:prstGeom prst="rect">
                      <a:avLst/>
                    </a:prstGeom>
                    <a:noFill/>
                    <a:ln w="9525">
                      <a:noFill/>
                      <a:miter lim="800000"/>
                      <a:headEnd/>
                      <a:tailEnd/>
                    </a:ln>
                  </pic:spPr>
                </pic:pic>
              </a:graphicData>
            </a:graphic>
          </wp:inline>
        </w:drawing>
      </w:r>
    </w:p>
    <w:p w:rsidR="008C565D" w:rsidRDefault="008C565D" w:rsidP="008C565D">
      <w:pPr>
        <w:pStyle w:val="Heading3"/>
      </w:pPr>
      <w:r>
        <w:t>Assign rights</w:t>
      </w:r>
    </w:p>
    <w:p w:rsidR="008C565D" w:rsidRDefault="008C565D" w:rsidP="008C565D">
      <w:r>
        <w:t>Administrator can assign rights to designations for the events in sub modules and modules configured. While assigning rights, list of modules and sub modules with the events listed and links that defines roles that has to be configured on the basis of which user with respective designation will only be able to perform roles as per rights assigned</w:t>
      </w:r>
    </w:p>
    <w:p w:rsidR="008C565D" w:rsidRDefault="009D52C8" w:rsidP="008C565D">
      <w:r>
        <w:rPr>
          <w:noProof/>
        </w:rPr>
        <w:lastRenderedPageBreak/>
        <w:pict>
          <v:shape id="_x0000_s1309" type="#_x0000_t120" style="position:absolute;left:0;text-align:left;margin-left:368.05pt;margin-top:131.5pt;width:23.65pt;height:27.55pt;z-index:251976704" fillcolor="#e36c0a [2409]" strokecolor="#f2f2f2 [3041]" strokeweight="1.5pt">
            <v:shadow on="t" type="perspective" color="#622423 [1605]" opacity=".5" offset="1pt" offset2="-1pt"/>
            <v:textbox style="mso-next-textbox:#_x0000_s1309">
              <w:txbxContent>
                <w:p w:rsidR="008C3EB7" w:rsidRPr="009E4666" w:rsidRDefault="008C3EB7" w:rsidP="00210D39">
                  <w:pPr>
                    <w:jc w:val="center"/>
                    <w:rPr>
                      <w:b/>
                      <w:color w:val="000000" w:themeColor="text1"/>
                    </w:rPr>
                  </w:pPr>
                  <w:r>
                    <w:rPr>
                      <w:b/>
                      <w:color w:val="000000" w:themeColor="text1"/>
                    </w:rPr>
                    <w:t>1</w:t>
                  </w:r>
                </w:p>
              </w:txbxContent>
            </v:textbox>
          </v:shape>
        </w:pict>
      </w:r>
      <w:r>
        <w:rPr>
          <w:noProof/>
        </w:rPr>
        <w:pict>
          <v:shape id="_x0000_s1308" type="#_x0000_t120" style="position:absolute;left:0;text-align:left;margin-left:-11.45pt;margin-top:111.1pt;width:23.65pt;height:27.55pt;z-index:251975680" fillcolor="#e36c0a [2409]" strokecolor="#f2f2f2 [3041]" strokeweight="1.5pt">
            <v:shadow on="t" type="perspective" color="#622423 [1605]" opacity=".5" offset="1pt" offset2="-1pt"/>
            <v:textbox style="mso-next-textbox:#_x0000_s1308">
              <w:txbxContent>
                <w:p w:rsidR="008C3EB7" w:rsidRPr="009E4666" w:rsidRDefault="008C3EB7" w:rsidP="00210D39">
                  <w:pPr>
                    <w:jc w:val="center"/>
                    <w:rPr>
                      <w:b/>
                      <w:color w:val="000000" w:themeColor="text1"/>
                    </w:rPr>
                  </w:pPr>
                  <w:r>
                    <w:rPr>
                      <w:b/>
                      <w:color w:val="000000" w:themeColor="text1"/>
                    </w:rPr>
                    <w:t>1</w:t>
                  </w:r>
                </w:p>
              </w:txbxContent>
            </v:textbox>
          </v:shape>
        </w:pict>
      </w:r>
      <w:r w:rsidR="008C565D">
        <w:rPr>
          <w:noProof/>
        </w:rPr>
        <w:drawing>
          <wp:inline distT="0" distB="0" distL="0" distR="0">
            <wp:extent cx="5943600" cy="2056929"/>
            <wp:effectExtent l="19050" t="0" r="0" b="0"/>
            <wp:docPr id="3727" name="Picture 53" descr="C:\Users\nupur\Desktop\monthly tasks\Admin user manual\Admin manual screen shots\desigt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upur\Desktop\monthly tasks\Admin user manual\Admin manual screen shots\desigtn3.png"/>
                    <pic:cNvPicPr>
                      <a:picLocks noChangeAspect="1" noChangeArrowheads="1"/>
                    </pic:cNvPicPr>
                  </pic:nvPicPr>
                  <pic:blipFill>
                    <a:blip r:embed="rId97"/>
                    <a:srcRect/>
                    <a:stretch>
                      <a:fillRect/>
                    </a:stretch>
                  </pic:blipFill>
                  <pic:spPr bwMode="auto">
                    <a:xfrm>
                      <a:off x="0" y="0"/>
                      <a:ext cx="5943600" cy="2056929"/>
                    </a:xfrm>
                    <a:prstGeom prst="rect">
                      <a:avLst/>
                    </a:prstGeom>
                    <a:noFill/>
                    <a:ln w="9525">
                      <a:noFill/>
                      <a:miter lim="800000"/>
                      <a:headEnd/>
                      <a:tailEnd/>
                    </a:ln>
                  </pic:spPr>
                </pic:pic>
              </a:graphicData>
            </a:graphic>
          </wp:inline>
        </w:drawing>
      </w:r>
    </w:p>
    <w:p w:rsidR="0065744A" w:rsidRDefault="0065744A" w:rsidP="001B016D">
      <w:pPr>
        <w:pStyle w:val="ListParagraph"/>
        <w:numPr>
          <w:ilvl w:val="0"/>
          <w:numId w:val="37"/>
        </w:numPr>
      </w:pPr>
      <w:r>
        <w:t xml:space="preserve">While </w:t>
      </w:r>
      <w:r w:rsidR="00E45B0B">
        <w:t>assigning rights</w:t>
      </w:r>
      <w:r>
        <w:t xml:space="preserve">, administrator can also dump (copy) </w:t>
      </w:r>
      <w:r w:rsidR="00E45B0B">
        <w:t>rights of any other approved designation</w:t>
      </w:r>
    </w:p>
    <w:p w:rsidR="0065744A" w:rsidRDefault="009D52C8" w:rsidP="008C565D">
      <w:r>
        <w:rPr>
          <w:noProof/>
        </w:rPr>
        <w:pict>
          <v:shape id="_x0000_s1311" type="#_x0000_t120" style="position:absolute;left:0;text-align:left;margin-left:282.9pt;margin-top:51.2pt;width:23.65pt;height:27.55pt;z-index:251978752" fillcolor="#e36c0a [2409]" strokecolor="#f2f2f2 [3041]" strokeweight="1.5pt">
            <v:shadow on="t" type="perspective" color="#622423 [1605]" opacity=".5" offset="1pt" offset2="-1pt"/>
            <v:textbox style="mso-next-textbox:#_x0000_s1311">
              <w:txbxContent>
                <w:p w:rsidR="008C3EB7" w:rsidRPr="009E4666" w:rsidRDefault="008C3EB7" w:rsidP="00210D39">
                  <w:pPr>
                    <w:jc w:val="center"/>
                    <w:rPr>
                      <w:b/>
                      <w:color w:val="000000" w:themeColor="text1"/>
                    </w:rPr>
                  </w:pPr>
                  <w:r>
                    <w:rPr>
                      <w:b/>
                      <w:color w:val="000000" w:themeColor="text1"/>
                    </w:rPr>
                    <w:t>4</w:t>
                  </w:r>
                </w:p>
              </w:txbxContent>
            </v:textbox>
          </v:shape>
        </w:pict>
      </w:r>
      <w:r>
        <w:rPr>
          <w:noProof/>
        </w:rPr>
        <w:pict>
          <v:shape id="_x0000_s1310" type="#_x0000_t120" style="position:absolute;left:0;text-align:left;margin-left:181.65pt;margin-top:44.05pt;width:23.65pt;height:27.55pt;z-index:251977728" fillcolor="#e36c0a [2409]" strokecolor="#f2f2f2 [3041]" strokeweight="1.5pt">
            <v:shadow on="t" type="perspective" color="#622423 [1605]" opacity=".5" offset="1pt" offset2="-1pt"/>
            <v:textbox style="mso-next-textbox:#_x0000_s1310">
              <w:txbxContent>
                <w:p w:rsidR="008C3EB7" w:rsidRPr="009E4666" w:rsidRDefault="008C3EB7" w:rsidP="00210D39">
                  <w:pPr>
                    <w:jc w:val="center"/>
                    <w:rPr>
                      <w:b/>
                      <w:color w:val="000000" w:themeColor="text1"/>
                    </w:rPr>
                  </w:pPr>
                  <w:r>
                    <w:rPr>
                      <w:b/>
                      <w:color w:val="000000" w:themeColor="text1"/>
                    </w:rPr>
                    <w:t>3</w:t>
                  </w:r>
                </w:p>
              </w:txbxContent>
            </v:textbox>
          </v:shape>
        </w:pict>
      </w:r>
      <w:r w:rsidR="0065744A">
        <w:rPr>
          <w:noProof/>
        </w:rPr>
        <w:drawing>
          <wp:inline distT="0" distB="0" distL="0" distR="0">
            <wp:extent cx="5943600" cy="980542"/>
            <wp:effectExtent l="19050" t="0" r="0" b="0"/>
            <wp:docPr id="3729" name="Picture 55" descr="C:\Users\nupur\Desktop\monthly tasks\Admin user manual\Admin manual screen shots\desigt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upur\Desktop\monthly tasks\Admin user manual\Admin manual screen shots\desigtn5.png"/>
                    <pic:cNvPicPr>
                      <a:picLocks noChangeAspect="1" noChangeArrowheads="1"/>
                    </pic:cNvPicPr>
                  </pic:nvPicPr>
                  <pic:blipFill>
                    <a:blip r:embed="rId98"/>
                    <a:srcRect/>
                    <a:stretch>
                      <a:fillRect/>
                    </a:stretch>
                  </pic:blipFill>
                  <pic:spPr bwMode="auto">
                    <a:xfrm>
                      <a:off x="0" y="0"/>
                      <a:ext cx="5943600" cy="980542"/>
                    </a:xfrm>
                    <a:prstGeom prst="rect">
                      <a:avLst/>
                    </a:prstGeom>
                    <a:noFill/>
                    <a:ln w="9525">
                      <a:noFill/>
                      <a:miter lim="800000"/>
                      <a:headEnd/>
                      <a:tailEnd/>
                    </a:ln>
                  </pic:spPr>
                </pic:pic>
              </a:graphicData>
            </a:graphic>
          </wp:inline>
        </w:drawing>
      </w:r>
    </w:p>
    <w:p w:rsidR="0065744A" w:rsidRDefault="0065744A" w:rsidP="008C565D">
      <w:r>
        <w:rPr>
          <w:noProof/>
        </w:rPr>
        <w:drawing>
          <wp:inline distT="0" distB="0" distL="0" distR="0">
            <wp:extent cx="5943600" cy="434828"/>
            <wp:effectExtent l="19050" t="0" r="0" b="0"/>
            <wp:docPr id="3730" name="Picture 56" descr="C:\Users\nupur\Desktop\monthly tasks\Admin user manual\Admin manual screen shots\desigt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upur\Desktop\monthly tasks\Admin user manual\Admin manual screen shots\desigtn6.png"/>
                    <pic:cNvPicPr>
                      <a:picLocks noChangeAspect="1" noChangeArrowheads="1"/>
                    </pic:cNvPicPr>
                  </pic:nvPicPr>
                  <pic:blipFill>
                    <a:blip r:embed="rId99"/>
                    <a:srcRect/>
                    <a:stretch>
                      <a:fillRect/>
                    </a:stretch>
                  </pic:blipFill>
                  <pic:spPr bwMode="auto">
                    <a:xfrm>
                      <a:off x="0" y="0"/>
                      <a:ext cx="5943600" cy="434828"/>
                    </a:xfrm>
                    <a:prstGeom prst="rect">
                      <a:avLst/>
                    </a:prstGeom>
                    <a:noFill/>
                    <a:ln w="9525">
                      <a:noFill/>
                      <a:miter lim="800000"/>
                      <a:headEnd/>
                      <a:tailEnd/>
                    </a:ln>
                  </pic:spPr>
                </pic:pic>
              </a:graphicData>
            </a:graphic>
          </wp:inline>
        </w:drawing>
      </w:r>
    </w:p>
    <w:p w:rsidR="004A729B" w:rsidRDefault="004A729B" w:rsidP="004A729B">
      <w:pPr>
        <w:rPr>
          <w:b/>
        </w:rPr>
      </w:pPr>
      <w:r w:rsidRPr="0023172D">
        <w:rPr>
          <w:b/>
        </w:rPr>
        <w:t xml:space="preserve">Steps to copy </w:t>
      </w:r>
      <w:r>
        <w:rPr>
          <w:b/>
        </w:rPr>
        <w:t>rights of any other designation</w:t>
      </w:r>
      <w:r w:rsidRPr="0023172D">
        <w:rPr>
          <w:b/>
        </w:rPr>
        <w:t>:</w:t>
      </w:r>
    </w:p>
    <w:p w:rsidR="004A729B" w:rsidRDefault="004A729B" w:rsidP="001B016D">
      <w:pPr>
        <w:pStyle w:val="ListParagraph"/>
        <w:numPr>
          <w:ilvl w:val="0"/>
          <w:numId w:val="36"/>
        </w:numPr>
      </w:pPr>
      <w:r>
        <w:t>Click on Assign rights icon from the manage client listing</w:t>
      </w:r>
    </w:p>
    <w:p w:rsidR="004A729B" w:rsidRDefault="004A729B" w:rsidP="001B016D">
      <w:pPr>
        <w:pStyle w:val="ListParagraph"/>
        <w:numPr>
          <w:ilvl w:val="0"/>
          <w:numId w:val="36"/>
        </w:numPr>
      </w:pPr>
      <w:r>
        <w:t>Select the designation, of which you would like to copy the default configuration</w:t>
      </w:r>
    </w:p>
    <w:p w:rsidR="004A729B" w:rsidRDefault="004A729B" w:rsidP="001B016D">
      <w:pPr>
        <w:pStyle w:val="ListParagraph"/>
        <w:numPr>
          <w:ilvl w:val="0"/>
          <w:numId w:val="36"/>
        </w:numPr>
      </w:pPr>
      <w:r>
        <w:t>Click on Submit button</w:t>
      </w:r>
    </w:p>
    <w:p w:rsidR="004A729B" w:rsidRDefault="004A729B" w:rsidP="004A729B">
      <w:r>
        <w:t>On successful configuration, you will be notified with a message “</w:t>
      </w:r>
      <w:r w:rsidR="003E2EC7">
        <w:t>Rights updated</w:t>
      </w:r>
      <w:r>
        <w:t xml:space="preserve"> successfully”</w:t>
      </w:r>
    </w:p>
    <w:p w:rsidR="004A729B" w:rsidRDefault="004A729B" w:rsidP="001B016D">
      <w:pPr>
        <w:pStyle w:val="ListParagraph"/>
        <w:numPr>
          <w:ilvl w:val="0"/>
          <w:numId w:val="20"/>
        </w:numPr>
      </w:pPr>
      <w:r>
        <w:t xml:space="preserve">Administrator can also </w:t>
      </w:r>
      <w:r w:rsidR="00363148">
        <w:t xml:space="preserve">assign rights </w:t>
      </w:r>
      <w:r w:rsidR="00F354A8">
        <w:t xml:space="preserve">of each link for each </w:t>
      </w:r>
      <w:r w:rsidR="00363148">
        <w:t xml:space="preserve">events on sub modules </w:t>
      </w:r>
      <w:r w:rsidR="00F354A8">
        <w:t xml:space="preserve">for </w:t>
      </w:r>
      <w:r w:rsidR="00363148">
        <w:t>modules configured</w:t>
      </w:r>
    </w:p>
    <w:p w:rsidR="00235306" w:rsidRDefault="00235306" w:rsidP="00235306"/>
    <w:p w:rsidR="00235306" w:rsidRDefault="00235306" w:rsidP="00235306"/>
    <w:p w:rsidR="00235306" w:rsidRDefault="00235306" w:rsidP="00235306"/>
    <w:p w:rsidR="00235306" w:rsidRDefault="009D52C8" w:rsidP="00235306">
      <w:r>
        <w:rPr>
          <w:noProof/>
        </w:rPr>
        <w:lastRenderedPageBreak/>
        <w:pict>
          <v:shape id="_x0000_s1315" type="#_x0000_t120" style="position:absolute;left:0;text-align:left;margin-left:201.75pt;margin-top:177.1pt;width:23.65pt;height:27.55pt;z-index:251982848" fillcolor="#e36c0a [2409]" strokecolor="#f2f2f2 [3041]" strokeweight="1.5pt">
            <v:shadow on="t" type="perspective" color="#622423 [1605]" opacity=".5" offset="1pt" offset2="-1pt"/>
            <v:textbox style="mso-next-textbox:#_x0000_s1315">
              <w:txbxContent>
                <w:p w:rsidR="008C3EB7" w:rsidRPr="009E4666" w:rsidRDefault="008C3EB7" w:rsidP="00235306">
                  <w:pPr>
                    <w:jc w:val="center"/>
                    <w:rPr>
                      <w:b/>
                      <w:color w:val="000000" w:themeColor="text1"/>
                    </w:rPr>
                  </w:pPr>
                  <w:r>
                    <w:rPr>
                      <w:b/>
                      <w:color w:val="000000" w:themeColor="text1"/>
                    </w:rPr>
                    <w:t>3</w:t>
                  </w:r>
                </w:p>
              </w:txbxContent>
            </v:textbox>
          </v:shape>
        </w:pict>
      </w:r>
      <w:r>
        <w:rPr>
          <w:noProof/>
        </w:rPr>
        <w:pict>
          <v:shape id="_x0000_s1314" type="#_x0000_t120" style="position:absolute;left:0;text-align:left;margin-left:369.7pt;margin-top:133.35pt;width:23.65pt;height:27.55pt;z-index:251981824" fillcolor="#e36c0a [2409]" strokecolor="#f2f2f2 [3041]" strokeweight="1.5pt">
            <v:shadow on="t" type="perspective" color="#622423 [1605]" opacity=".5" offset="1pt" offset2="-1pt"/>
            <v:textbox style="mso-next-textbox:#_x0000_s1314">
              <w:txbxContent>
                <w:p w:rsidR="008C3EB7" w:rsidRPr="009E4666" w:rsidRDefault="008C3EB7" w:rsidP="00235306">
                  <w:pPr>
                    <w:jc w:val="center"/>
                    <w:rPr>
                      <w:b/>
                      <w:color w:val="000000" w:themeColor="text1"/>
                    </w:rPr>
                  </w:pPr>
                  <w:r>
                    <w:rPr>
                      <w:b/>
                      <w:color w:val="000000" w:themeColor="text1"/>
                    </w:rPr>
                    <w:t>2</w:t>
                  </w:r>
                </w:p>
              </w:txbxContent>
            </v:textbox>
          </v:shape>
        </w:pict>
      </w:r>
      <w:r>
        <w:rPr>
          <w:noProof/>
        </w:rPr>
        <w:pict>
          <v:shape id="_x0000_s1312" type="#_x0000_t120" style="position:absolute;left:0;text-align:left;margin-left:-7.3pt;margin-top:114.45pt;width:23.65pt;height:27.55pt;z-index:251979776" fillcolor="#e36c0a [2409]" strokecolor="#f2f2f2 [3041]" strokeweight="1.5pt">
            <v:shadow on="t" type="perspective" color="#622423 [1605]" opacity=".5" offset="1pt" offset2="-1pt"/>
            <v:textbox style="mso-next-textbox:#_x0000_s1312">
              <w:txbxContent>
                <w:p w:rsidR="008C3EB7" w:rsidRPr="009E4666" w:rsidRDefault="008C3EB7" w:rsidP="00235306">
                  <w:pPr>
                    <w:jc w:val="center"/>
                    <w:rPr>
                      <w:b/>
                      <w:color w:val="000000" w:themeColor="text1"/>
                    </w:rPr>
                  </w:pPr>
                  <w:r>
                    <w:rPr>
                      <w:b/>
                      <w:color w:val="000000" w:themeColor="text1"/>
                    </w:rPr>
                    <w:t>1</w:t>
                  </w:r>
                </w:p>
              </w:txbxContent>
            </v:textbox>
          </v:shape>
        </w:pict>
      </w:r>
      <w:r w:rsidR="00235306" w:rsidRPr="00235306">
        <w:rPr>
          <w:noProof/>
        </w:rPr>
        <w:drawing>
          <wp:inline distT="0" distB="0" distL="0" distR="0">
            <wp:extent cx="5943600" cy="2056929"/>
            <wp:effectExtent l="19050" t="0" r="0" b="0"/>
            <wp:docPr id="69" name="Picture 53" descr="C:\Users\nupur\Desktop\monthly tasks\Admin user manual\Admin manual screen shots\desigt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upur\Desktop\monthly tasks\Admin user manual\Admin manual screen shots\desigtn3.png"/>
                    <pic:cNvPicPr>
                      <a:picLocks noChangeAspect="1" noChangeArrowheads="1"/>
                    </pic:cNvPicPr>
                  </pic:nvPicPr>
                  <pic:blipFill>
                    <a:blip r:embed="rId97"/>
                    <a:srcRect/>
                    <a:stretch>
                      <a:fillRect/>
                    </a:stretch>
                  </pic:blipFill>
                  <pic:spPr bwMode="auto">
                    <a:xfrm>
                      <a:off x="0" y="0"/>
                      <a:ext cx="5943600" cy="2056929"/>
                    </a:xfrm>
                    <a:prstGeom prst="rect">
                      <a:avLst/>
                    </a:prstGeom>
                    <a:noFill/>
                    <a:ln w="9525">
                      <a:noFill/>
                      <a:miter lim="800000"/>
                      <a:headEnd/>
                      <a:tailEnd/>
                    </a:ln>
                  </pic:spPr>
                </pic:pic>
              </a:graphicData>
            </a:graphic>
          </wp:inline>
        </w:drawing>
      </w:r>
    </w:p>
    <w:p w:rsidR="00F8144F" w:rsidRDefault="009D52C8" w:rsidP="00F8144F">
      <w:pPr>
        <w:ind w:left="360"/>
      </w:pPr>
      <w:r>
        <w:rPr>
          <w:noProof/>
        </w:rPr>
        <w:pict>
          <v:shape id="_x0000_s1313" type="#_x0000_t120" style="position:absolute;left:0;text-align:left;margin-left:283.4pt;margin-top:348.95pt;width:23.65pt;height:27.55pt;z-index:251980800" fillcolor="#e36c0a [2409]" strokecolor="#f2f2f2 [3041]" strokeweight="1.5pt">
            <v:shadow on="t" type="perspective" color="#622423 [1605]" opacity=".5" offset="1pt" offset2="-1pt"/>
            <v:textbox style="mso-next-textbox:#_x0000_s1313">
              <w:txbxContent>
                <w:p w:rsidR="008C3EB7" w:rsidRPr="009E4666" w:rsidRDefault="008C3EB7" w:rsidP="00235306">
                  <w:pPr>
                    <w:jc w:val="center"/>
                    <w:rPr>
                      <w:b/>
                      <w:color w:val="000000" w:themeColor="text1"/>
                    </w:rPr>
                  </w:pPr>
                  <w:r>
                    <w:rPr>
                      <w:b/>
                      <w:color w:val="000000" w:themeColor="text1"/>
                    </w:rPr>
                    <w:t>4</w:t>
                  </w:r>
                </w:p>
              </w:txbxContent>
            </v:textbox>
          </v:shape>
        </w:pict>
      </w:r>
      <w:r w:rsidR="00F8144F">
        <w:rPr>
          <w:noProof/>
        </w:rPr>
        <w:drawing>
          <wp:inline distT="0" distB="0" distL="0" distR="0">
            <wp:extent cx="5390074" cy="4898004"/>
            <wp:effectExtent l="19050" t="0" r="1076" b="0"/>
            <wp:docPr id="3731" name="Picture 57" descr="C:\Users\nupur\Desktop\monthly tasks\Admin user manual\Admin manual screen shots\desigt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upur\Desktop\monthly tasks\Admin user manual\Admin manual screen shots\desigtn7.png"/>
                    <pic:cNvPicPr>
                      <a:picLocks noChangeAspect="1" noChangeArrowheads="1"/>
                    </pic:cNvPicPr>
                  </pic:nvPicPr>
                  <pic:blipFill>
                    <a:blip r:embed="rId100"/>
                    <a:srcRect l="6903" t="17089" r="6469" b="4937"/>
                    <a:stretch>
                      <a:fillRect/>
                    </a:stretch>
                  </pic:blipFill>
                  <pic:spPr bwMode="auto">
                    <a:xfrm>
                      <a:off x="0" y="0"/>
                      <a:ext cx="5390073" cy="4898003"/>
                    </a:xfrm>
                    <a:prstGeom prst="rect">
                      <a:avLst/>
                    </a:prstGeom>
                    <a:noFill/>
                    <a:ln w="9525">
                      <a:noFill/>
                      <a:miter lim="800000"/>
                      <a:headEnd/>
                      <a:tailEnd/>
                    </a:ln>
                  </pic:spPr>
                </pic:pic>
              </a:graphicData>
            </a:graphic>
          </wp:inline>
        </w:drawing>
      </w:r>
    </w:p>
    <w:p w:rsidR="004A729B" w:rsidRDefault="00E55EAC" w:rsidP="008C565D">
      <w:r>
        <w:t xml:space="preserve">       </w:t>
      </w:r>
      <w:r w:rsidRPr="00E55EAC">
        <w:rPr>
          <w:noProof/>
        </w:rPr>
        <w:drawing>
          <wp:inline distT="0" distB="0" distL="0" distR="0">
            <wp:extent cx="5112688" cy="435485"/>
            <wp:effectExtent l="19050" t="0" r="0" b="0"/>
            <wp:docPr id="3732" name="Picture 56" descr="C:\Users\nupur\Desktop\monthly tasks\Admin user manual\Admin manual screen shots\desigt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upur\Desktop\monthly tasks\Admin user manual\Admin manual screen shots\desigtn6.png"/>
                    <pic:cNvPicPr>
                      <a:picLocks noChangeAspect="1" noChangeArrowheads="1"/>
                    </pic:cNvPicPr>
                  </pic:nvPicPr>
                  <pic:blipFill>
                    <a:blip r:embed="rId99"/>
                    <a:srcRect/>
                    <a:stretch>
                      <a:fillRect/>
                    </a:stretch>
                  </pic:blipFill>
                  <pic:spPr bwMode="auto">
                    <a:xfrm>
                      <a:off x="0" y="0"/>
                      <a:ext cx="5104976" cy="434828"/>
                    </a:xfrm>
                    <a:prstGeom prst="rect">
                      <a:avLst/>
                    </a:prstGeom>
                    <a:noFill/>
                    <a:ln w="9525">
                      <a:noFill/>
                      <a:miter lim="800000"/>
                      <a:headEnd/>
                      <a:tailEnd/>
                    </a:ln>
                  </pic:spPr>
                </pic:pic>
              </a:graphicData>
            </a:graphic>
          </wp:inline>
        </w:drawing>
      </w:r>
    </w:p>
    <w:p w:rsidR="00235306" w:rsidRDefault="00235306" w:rsidP="008C565D"/>
    <w:p w:rsidR="00172845" w:rsidRDefault="00172845" w:rsidP="00172845">
      <w:pPr>
        <w:rPr>
          <w:b/>
        </w:rPr>
      </w:pPr>
      <w:r w:rsidRPr="0023172D">
        <w:rPr>
          <w:b/>
        </w:rPr>
        <w:lastRenderedPageBreak/>
        <w:t xml:space="preserve">Steps to </w:t>
      </w:r>
      <w:r>
        <w:rPr>
          <w:b/>
        </w:rPr>
        <w:t>assign rights to designations</w:t>
      </w:r>
      <w:r w:rsidRPr="0023172D">
        <w:rPr>
          <w:b/>
        </w:rPr>
        <w:t>:</w:t>
      </w:r>
    </w:p>
    <w:p w:rsidR="00172845" w:rsidRDefault="00172845" w:rsidP="001B016D">
      <w:pPr>
        <w:pStyle w:val="ListParagraph"/>
        <w:numPr>
          <w:ilvl w:val="0"/>
          <w:numId w:val="38"/>
        </w:numPr>
      </w:pPr>
      <w:r>
        <w:t>Click on Assign rights icon from the manage client listing</w:t>
      </w:r>
    </w:p>
    <w:p w:rsidR="00172845" w:rsidRDefault="00172845" w:rsidP="001B016D">
      <w:pPr>
        <w:pStyle w:val="ListParagraph"/>
        <w:numPr>
          <w:ilvl w:val="0"/>
          <w:numId w:val="38"/>
        </w:numPr>
      </w:pPr>
      <w:r>
        <w:t>Select the link against the event and sub modules as per your requirement</w:t>
      </w:r>
    </w:p>
    <w:p w:rsidR="00172845" w:rsidRDefault="00172845" w:rsidP="001B016D">
      <w:pPr>
        <w:pStyle w:val="ListParagraph"/>
        <w:numPr>
          <w:ilvl w:val="0"/>
          <w:numId w:val="38"/>
        </w:numPr>
      </w:pPr>
      <w:r>
        <w:t>Click on Submit button</w:t>
      </w:r>
    </w:p>
    <w:p w:rsidR="00172845" w:rsidRDefault="00172845" w:rsidP="00172845">
      <w:r>
        <w:t>On successful configuration, you will be notified with a message “Rights updated successfully”</w:t>
      </w:r>
    </w:p>
    <w:p w:rsidR="008C565D" w:rsidRDefault="008C565D" w:rsidP="008C565D">
      <w:pPr>
        <w:pStyle w:val="Heading3"/>
      </w:pPr>
      <w:r>
        <w:t>Approve</w:t>
      </w:r>
    </w:p>
    <w:p w:rsidR="00991B44" w:rsidRDefault="00991B44" w:rsidP="00991B44">
      <w:r>
        <w:t>Administrator can approve the designation created</w:t>
      </w:r>
    </w:p>
    <w:p w:rsidR="00CD5F9C" w:rsidRDefault="009D52C8" w:rsidP="00991B44">
      <w:r>
        <w:rPr>
          <w:noProof/>
        </w:rPr>
        <w:pict>
          <v:shape id="_x0000_s1318" type="#_x0000_t120" style="position:absolute;left:0;text-align:left;margin-left:378.7pt;margin-top:125.8pt;width:23.65pt;height:27.55pt;z-index:251985920" fillcolor="#e36c0a [2409]" strokecolor="#f2f2f2 [3041]" strokeweight="1.5pt">
            <v:shadow on="t" type="perspective" color="#622423 [1605]" opacity=".5" offset="1pt" offset2="-1pt"/>
            <v:textbox style="mso-next-textbox:#_x0000_s1318">
              <w:txbxContent>
                <w:p w:rsidR="008C3EB7" w:rsidRPr="009E4666" w:rsidRDefault="008C3EB7" w:rsidP="00C27F78">
                  <w:pPr>
                    <w:jc w:val="center"/>
                    <w:rPr>
                      <w:b/>
                      <w:color w:val="000000" w:themeColor="text1"/>
                    </w:rPr>
                  </w:pPr>
                  <w:r>
                    <w:rPr>
                      <w:b/>
                      <w:color w:val="000000" w:themeColor="text1"/>
                    </w:rPr>
                    <w:t>1</w:t>
                  </w:r>
                </w:p>
              </w:txbxContent>
            </v:textbox>
          </v:shape>
        </w:pict>
      </w:r>
      <w:r w:rsidR="00CD5F9C">
        <w:rPr>
          <w:noProof/>
        </w:rPr>
        <w:drawing>
          <wp:inline distT="0" distB="0" distL="0" distR="0">
            <wp:extent cx="5943600" cy="2000318"/>
            <wp:effectExtent l="19050" t="0" r="0" b="0"/>
            <wp:docPr id="3735" name="Picture 60" descr="C:\Users\nupur\Desktop\monthly tasks\Admin user manual\Admin manual screen shots\desigt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upur\Desktop\monthly tasks\Admin user manual\Admin manual screen shots\desigtn8.png"/>
                    <pic:cNvPicPr>
                      <a:picLocks noChangeAspect="1" noChangeArrowheads="1"/>
                    </pic:cNvPicPr>
                  </pic:nvPicPr>
                  <pic:blipFill>
                    <a:blip r:embed="rId101"/>
                    <a:srcRect/>
                    <a:stretch>
                      <a:fillRect/>
                    </a:stretch>
                  </pic:blipFill>
                  <pic:spPr bwMode="auto">
                    <a:xfrm>
                      <a:off x="0" y="0"/>
                      <a:ext cx="5943600" cy="2000318"/>
                    </a:xfrm>
                    <a:prstGeom prst="rect">
                      <a:avLst/>
                    </a:prstGeom>
                    <a:noFill/>
                    <a:ln w="9525">
                      <a:noFill/>
                      <a:miter lim="800000"/>
                      <a:headEnd/>
                      <a:tailEnd/>
                    </a:ln>
                  </pic:spPr>
                </pic:pic>
              </a:graphicData>
            </a:graphic>
          </wp:inline>
        </w:drawing>
      </w:r>
    </w:p>
    <w:p w:rsidR="00CD5F9C" w:rsidRDefault="009D52C8" w:rsidP="00991B4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pict>
          <v:shape id="_x0000_s1320" type="#_x0000_t120" style="position:absolute;left:0;text-align:left;margin-left:145.35pt;margin-top:180.6pt;width:23.65pt;height:27.55pt;z-index:251987968" fillcolor="#e36c0a [2409]" strokecolor="#f2f2f2 [3041]" strokeweight="1.5pt">
            <v:shadow on="t" type="perspective" color="#622423 [1605]" opacity=".5" offset="1pt" offset2="-1pt"/>
            <v:textbox style="mso-next-textbox:#_x0000_s1320">
              <w:txbxContent>
                <w:p w:rsidR="008C3EB7" w:rsidRPr="009E4666" w:rsidRDefault="008C3EB7" w:rsidP="00C27F78">
                  <w:pPr>
                    <w:jc w:val="center"/>
                    <w:rPr>
                      <w:b/>
                      <w:color w:val="000000" w:themeColor="text1"/>
                    </w:rPr>
                  </w:pPr>
                  <w:r>
                    <w:rPr>
                      <w:b/>
                      <w:color w:val="000000" w:themeColor="text1"/>
                    </w:rPr>
                    <w:t>3</w:t>
                  </w:r>
                </w:p>
              </w:txbxContent>
            </v:textbox>
          </v:shape>
        </w:pict>
      </w:r>
      <w:r w:rsidRPr="009D52C8">
        <w:rPr>
          <w:noProof/>
        </w:rPr>
        <w:pict>
          <v:shape id="_x0000_s1319" type="#_x0000_t120" style="position:absolute;left:0;text-align:left;margin-left:47.5pt;margin-top:119.8pt;width:23.65pt;height:27.55pt;z-index:251986944" fillcolor="#e36c0a [2409]" strokecolor="#f2f2f2 [3041]" strokeweight="1.5pt">
            <v:shadow on="t" type="perspective" color="#622423 [1605]" opacity=".5" offset="1pt" offset2="-1pt"/>
            <v:textbox style="mso-next-textbox:#_x0000_s1319">
              <w:txbxContent>
                <w:p w:rsidR="008C3EB7" w:rsidRPr="009E4666" w:rsidRDefault="008C3EB7" w:rsidP="00C27F78">
                  <w:pPr>
                    <w:jc w:val="center"/>
                    <w:rPr>
                      <w:b/>
                      <w:color w:val="000000" w:themeColor="text1"/>
                    </w:rPr>
                  </w:pPr>
                  <w:r>
                    <w:rPr>
                      <w:b/>
                      <w:color w:val="000000" w:themeColor="text1"/>
                    </w:rPr>
                    <w:t>2</w:t>
                  </w:r>
                </w:p>
              </w:txbxContent>
            </v:textbox>
          </v:shape>
        </w:pict>
      </w:r>
      <w:r w:rsidR="00CD5F9C">
        <w:rPr>
          <w:noProof/>
        </w:rPr>
        <w:drawing>
          <wp:inline distT="0" distB="0" distL="0" distR="0">
            <wp:extent cx="5943600" cy="2718120"/>
            <wp:effectExtent l="19050" t="0" r="0" b="0"/>
            <wp:docPr id="3737" name="Picture 61" descr="C:\Users\nupur\Desktop\monthly tasks\Admin user manual\Admin manual screen shots\desigt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upur\Desktop\monthly tasks\Admin user manual\Admin manual screen shots\desigtn9.png"/>
                    <pic:cNvPicPr>
                      <a:picLocks noChangeAspect="1" noChangeArrowheads="1"/>
                    </pic:cNvPicPr>
                  </pic:nvPicPr>
                  <pic:blipFill>
                    <a:blip r:embed="rId102"/>
                    <a:srcRect/>
                    <a:stretch>
                      <a:fillRect/>
                    </a:stretch>
                  </pic:blipFill>
                  <pic:spPr bwMode="auto">
                    <a:xfrm>
                      <a:off x="0" y="0"/>
                      <a:ext cx="5943600" cy="2718120"/>
                    </a:xfrm>
                    <a:prstGeom prst="rect">
                      <a:avLst/>
                    </a:prstGeom>
                    <a:noFill/>
                    <a:ln w="9525">
                      <a:noFill/>
                      <a:miter lim="800000"/>
                      <a:headEnd/>
                      <a:tailEnd/>
                    </a:ln>
                  </pic:spPr>
                </pic:pic>
              </a:graphicData>
            </a:graphic>
          </wp:inline>
        </w:drawing>
      </w:r>
      <w:r w:rsidR="00CD5F9C" w:rsidRPr="00CD5F9C">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CD5F9C">
        <w:rPr>
          <w:noProof/>
        </w:rPr>
        <w:drawing>
          <wp:inline distT="0" distB="0" distL="0" distR="0">
            <wp:extent cx="5943600" cy="402920"/>
            <wp:effectExtent l="19050" t="0" r="0" b="0"/>
            <wp:docPr id="3738" name="Picture 62" descr="C:\Users\nupur\Desktop\monthly tasks\Admin user manual\Admin manual screen shots\desigt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upur\Desktop\monthly tasks\Admin user manual\Admin manual screen shots\desigtn10.png"/>
                    <pic:cNvPicPr>
                      <a:picLocks noChangeAspect="1" noChangeArrowheads="1"/>
                    </pic:cNvPicPr>
                  </pic:nvPicPr>
                  <pic:blipFill>
                    <a:blip r:embed="rId103"/>
                    <a:srcRect/>
                    <a:stretch>
                      <a:fillRect/>
                    </a:stretch>
                  </pic:blipFill>
                  <pic:spPr bwMode="auto">
                    <a:xfrm>
                      <a:off x="0" y="0"/>
                      <a:ext cx="5943600" cy="402920"/>
                    </a:xfrm>
                    <a:prstGeom prst="rect">
                      <a:avLst/>
                    </a:prstGeom>
                    <a:noFill/>
                    <a:ln w="9525">
                      <a:noFill/>
                      <a:miter lim="800000"/>
                      <a:headEnd/>
                      <a:tailEnd/>
                    </a:ln>
                  </pic:spPr>
                </pic:pic>
              </a:graphicData>
            </a:graphic>
          </wp:inline>
        </w:drawing>
      </w:r>
    </w:p>
    <w:p w:rsidR="00CD5F9C" w:rsidRDefault="00CD5F9C" w:rsidP="00991B44">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CD5F9C" w:rsidRPr="00CD5F9C" w:rsidRDefault="00CD5F9C" w:rsidP="00991B44">
      <w:pPr>
        <w:rPr>
          <w:b/>
        </w:rPr>
      </w:pPr>
      <w:r w:rsidRPr="00CD5F9C">
        <w:rPr>
          <w:b/>
        </w:rPr>
        <w:lastRenderedPageBreak/>
        <w:t>Steps to approve designation:</w:t>
      </w:r>
    </w:p>
    <w:p w:rsidR="00CD5F9C" w:rsidRDefault="00CD5F9C" w:rsidP="001B016D">
      <w:pPr>
        <w:pStyle w:val="ListParagraph"/>
        <w:numPr>
          <w:ilvl w:val="0"/>
          <w:numId w:val="40"/>
        </w:numPr>
      </w:pPr>
      <w:r>
        <w:t>Click on the approve icon from the manage designation listing</w:t>
      </w:r>
    </w:p>
    <w:p w:rsidR="00CD5F9C" w:rsidRDefault="00CD5F9C" w:rsidP="001B016D">
      <w:pPr>
        <w:pStyle w:val="ListParagraph"/>
        <w:numPr>
          <w:ilvl w:val="0"/>
          <w:numId w:val="40"/>
        </w:numPr>
      </w:pPr>
      <w:r>
        <w:t>Give remarks for approval</w:t>
      </w:r>
    </w:p>
    <w:p w:rsidR="00CD5F9C" w:rsidRDefault="00CD5F9C" w:rsidP="001B016D">
      <w:pPr>
        <w:pStyle w:val="ListParagraph"/>
        <w:numPr>
          <w:ilvl w:val="0"/>
          <w:numId w:val="40"/>
        </w:numPr>
      </w:pPr>
      <w:r>
        <w:t xml:space="preserve">Click on </w:t>
      </w:r>
      <w:r w:rsidR="00C27F78">
        <w:t>Approve</w:t>
      </w:r>
      <w:r>
        <w:t xml:space="preserve"> button</w:t>
      </w:r>
    </w:p>
    <w:p w:rsidR="00CD5F9C" w:rsidRDefault="00CD5F9C" w:rsidP="00CD5F9C">
      <w:r>
        <w:t>On successful submission, you will be notified with a message “</w:t>
      </w:r>
      <w:r w:rsidRPr="00CD5F9C">
        <w:rPr>
          <w:b/>
        </w:rPr>
        <w:t>Designation approved successfully”</w:t>
      </w:r>
      <w:r>
        <w:rPr>
          <w:b/>
        </w:rPr>
        <w:t xml:space="preserve"> </w:t>
      </w:r>
      <w:r w:rsidRPr="00CD5F9C">
        <w:t xml:space="preserve">and you will be redirected to </w:t>
      </w:r>
      <w:r>
        <w:t>m</w:t>
      </w:r>
      <w:r w:rsidRPr="00CD5F9C">
        <w:t>anage designation listing</w:t>
      </w:r>
      <w:r w:rsidR="002315A1">
        <w:t>.</w:t>
      </w:r>
    </w:p>
    <w:p w:rsidR="008C565D" w:rsidRDefault="008C565D" w:rsidP="008C565D">
      <w:pPr>
        <w:pStyle w:val="Heading3"/>
      </w:pPr>
      <w:r>
        <w:t>Edit</w:t>
      </w:r>
    </w:p>
    <w:p w:rsidR="002315A1" w:rsidRDefault="002315A1" w:rsidP="002315A1">
      <w:r>
        <w:t>Administrator can edit designation details configured</w:t>
      </w:r>
    </w:p>
    <w:p w:rsidR="000F32A0" w:rsidRDefault="009D52C8" w:rsidP="002315A1">
      <w:r>
        <w:rPr>
          <w:noProof/>
        </w:rPr>
        <w:pict>
          <v:shape id="_x0000_s1322" type="#_x0000_t120" style="position:absolute;left:0;text-align:left;margin-left:400.9pt;margin-top:148.3pt;width:23.65pt;height:27.55pt;z-index:251988992" fillcolor="#e36c0a [2409]" strokecolor="#f2f2f2 [3041]" strokeweight="1.5pt">
            <v:shadow on="t" type="perspective" color="#622423 [1605]" opacity=".5" offset="1pt" offset2="-1pt"/>
            <v:textbox style="mso-next-textbox:#_x0000_s1322">
              <w:txbxContent>
                <w:p w:rsidR="008C3EB7" w:rsidRPr="009E4666" w:rsidRDefault="008C3EB7" w:rsidP="00231000">
                  <w:pPr>
                    <w:jc w:val="center"/>
                    <w:rPr>
                      <w:b/>
                      <w:color w:val="000000" w:themeColor="text1"/>
                    </w:rPr>
                  </w:pPr>
                  <w:r>
                    <w:rPr>
                      <w:b/>
                      <w:color w:val="000000" w:themeColor="text1"/>
                    </w:rPr>
                    <w:t>1</w:t>
                  </w:r>
                </w:p>
              </w:txbxContent>
            </v:textbox>
          </v:shape>
        </w:pict>
      </w:r>
      <w:r w:rsidR="000F32A0">
        <w:rPr>
          <w:noProof/>
        </w:rPr>
        <w:drawing>
          <wp:inline distT="0" distB="0" distL="0" distR="0">
            <wp:extent cx="5943600" cy="2001578"/>
            <wp:effectExtent l="19050" t="0" r="0" b="0"/>
            <wp:docPr id="3739" name="Picture 63" descr="C:\Users\nupur\Desktop\monthly tasks\Admin user manual\Admin manual screen shots\desigt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upur\Desktop\monthly tasks\Admin user manual\Admin manual screen shots\desigtn13.png"/>
                    <pic:cNvPicPr>
                      <a:picLocks noChangeAspect="1" noChangeArrowheads="1"/>
                    </pic:cNvPicPr>
                  </pic:nvPicPr>
                  <pic:blipFill>
                    <a:blip r:embed="rId104"/>
                    <a:srcRect/>
                    <a:stretch>
                      <a:fillRect/>
                    </a:stretch>
                  </pic:blipFill>
                  <pic:spPr bwMode="auto">
                    <a:xfrm>
                      <a:off x="0" y="0"/>
                      <a:ext cx="5943600" cy="2001578"/>
                    </a:xfrm>
                    <a:prstGeom prst="rect">
                      <a:avLst/>
                    </a:prstGeom>
                    <a:noFill/>
                    <a:ln w="9525">
                      <a:noFill/>
                      <a:miter lim="800000"/>
                      <a:headEnd/>
                      <a:tailEnd/>
                    </a:ln>
                  </pic:spPr>
                </pic:pic>
              </a:graphicData>
            </a:graphic>
          </wp:inline>
        </w:drawing>
      </w:r>
    </w:p>
    <w:p w:rsidR="000F32A0" w:rsidRDefault="009D52C8" w:rsidP="002315A1">
      <w:r>
        <w:rPr>
          <w:noProof/>
        </w:rPr>
        <w:pict>
          <v:shape id="_x0000_s1324" type="#_x0000_t120" style="position:absolute;left:0;text-align:left;margin-left:139.4pt;margin-top:169.75pt;width:23.65pt;height:27.55pt;z-index:251991040" fillcolor="#e36c0a [2409]" strokecolor="#f2f2f2 [3041]" strokeweight="1.5pt">
            <v:shadow on="t" type="perspective" color="#622423 [1605]" opacity=".5" offset="1pt" offset2="-1pt"/>
            <v:textbox style="mso-next-textbox:#_x0000_s1324">
              <w:txbxContent>
                <w:p w:rsidR="008C3EB7" w:rsidRPr="009E4666" w:rsidRDefault="008C3EB7" w:rsidP="00231000">
                  <w:pPr>
                    <w:jc w:val="center"/>
                    <w:rPr>
                      <w:b/>
                      <w:color w:val="000000" w:themeColor="text1"/>
                    </w:rPr>
                  </w:pPr>
                  <w:r>
                    <w:rPr>
                      <w:b/>
                      <w:color w:val="000000" w:themeColor="text1"/>
                    </w:rPr>
                    <w:t>3</w:t>
                  </w:r>
                </w:p>
              </w:txbxContent>
            </v:textbox>
          </v:shape>
        </w:pict>
      </w:r>
      <w:r>
        <w:rPr>
          <w:noProof/>
        </w:rPr>
        <w:pict>
          <v:shape id="_x0000_s1323" type="#_x0000_t120" style="position:absolute;left:0;text-align:left;margin-left:96.65pt;margin-top:1.35pt;width:23.65pt;height:27.55pt;z-index:251990016" fillcolor="#e36c0a [2409]" strokecolor="#f2f2f2 [3041]" strokeweight="1.5pt">
            <v:shadow on="t" type="perspective" color="#622423 [1605]" opacity=".5" offset="1pt" offset2="-1pt"/>
            <v:textbox style="mso-next-textbox:#_x0000_s1323">
              <w:txbxContent>
                <w:p w:rsidR="008C3EB7" w:rsidRPr="009E4666" w:rsidRDefault="008C3EB7" w:rsidP="00231000">
                  <w:pPr>
                    <w:jc w:val="center"/>
                    <w:rPr>
                      <w:b/>
                      <w:color w:val="000000" w:themeColor="text1"/>
                    </w:rPr>
                  </w:pPr>
                  <w:r>
                    <w:rPr>
                      <w:b/>
                      <w:color w:val="000000" w:themeColor="text1"/>
                    </w:rPr>
                    <w:t>2</w:t>
                  </w:r>
                </w:p>
              </w:txbxContent>
            </v:textbox>
          </v:shape>
        </w:pict>
      </w:r>
      <w:r w:rsidR="000F32A0">
        <w:rPr>
          <w:noProof/>
        </w:rPr>
        <w:drawing>
          <wp:inline distT="0" distB="0" distL="0" distR="0">
            <wp:extent cx="5943600" cy="2819789"/>
            <wp:effectExtent l="19050" t="0" r="0" b="0"/>
            <wp:docPr id="64" name="Picture 64" descr="C:\Users\nupur\Desktop\monthly tasks\Admin user manual\Admin manual screen shots\desigt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upur\Desktop\monthly tasks\Admin user manual\Admin manual screen shots\desigtn14.png"/>
                    <pic:cNvPicPr>
                      <a:picLocks noChangeAspect="1" noChangeArrowheads="1"/>
                    </pic:cNvPicPr>
                  </pic:nvPicPr>
                  <pic:blipFill>
                    <a:blip r:embed="rId105"/>
                    <a:srcRect/>
                    <a:stretch>
                      <a:fillRect/>
                    </a:stretch>
                  </pic:blipFill>
                  <pic:spPr bwMode="auto">
                    <a:xfrm>
                      <a:off x="0" y="0"/>
                      <a:ext cx="5943600" cy="2819789"/>
                    </a:xfrm>
                    <a:prstGeom prst="rect">
                      <a:avLst/>
                    </a:prstGeom>
                    <a:noFill/>
                    <a:ln w="9525">
                      <a:noFill/>
                      <a:miter lim="800000"/>
                      <a:headEnd/>
                      <a:tailEnd/>
                    </a:ln>
                  </pic:spPr>
                </pic:pic>
              </a:graphicData>
            </a:graphic>
          </wp:inline>
        </w:drawing>
      </w:r>
      <w:r w:rsidR="000F32A0">
        <w:rPr>
          <w:noProof/>
        </w:rPr>
        <w:drawing>
          <wp:inline distT="0" distB="0" distL="0" distR="0">
            <wp:extent cx="5943600" cy="472377"/>
            <wp:effectExtent l="19050" t="0" r="0" b="0"/>
            <wp:docPr id="65" name="Picture 65" descr="C:\Users\nupur\Desktop\monthly tasks\Admin user manual\Admin manual screen shots\desigt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nupur\Desktop\monthly tasks\Admin user manual\Admin manual screen shots\desigtn15.png"/>
                    <pic:cNvPicPr>
                      <a:picLocks noChangeAspect="1" noChangeArrowheads="1"/>
                    </pic:cNvPicPr>
                  </pic:nvPicPr>
                  <pic:blipFill>
                    <a:blip r:embed="rId106"/>
                    <a:srcRect/>
                    <a:stretch>
                      <a:fillRect/>
                    </a:stretch>
                  </pic:blipFill>
                  <pic:spPr bwMode="auto">
                    <a:xfrm>
                      <a:off x="0" y="0"/>
                      <a:ext cx="5943600" cy="472377"/>
                    </a:xfrm>
                    <a:prstGeom prst="rect">
                      <a:avLst/>
                    </a:prstGeom>
                    <a:noFill/>
                    <a:ln w="9525">
                      <a:noFill/>
                      <a:miter lim="800000"/>
                      <a:headEnd/>
                      <a:tailEnd/>
                    </a:ln>
                  </pic:spPr>
                </pic:pic>
              </a:graphicData>
            </a:graphic>
          </wp:inline>
        </w:drawing>
      </w:r>
    </w:p>
    <w:p w:rsidR="000E796F" w:rsidRPr="00790133" w:rsidRDefault="000E796F" w:rsidP="002315A1">
      <w:pPr>
        <w:rPr>
          <w:b/>
        </w:rPr>
      </w:pPr>
      <w:r w:rsidRPr="00790133">
        <w:rPr>
          <w:b/>
        </w:rPr>
        <w:lastRenderedPageBreak/>
        <w:t>Steps to edit designation:</w:t>
      </w:r>
    </w:p>
    <w:p w:rsidR="000E796F" w:rsidRDefault="000E796F" w:rsidP="001B016D">
      <w:pPr>
        <w:pStyle w:val="ListParagraph"/>
        <w:numPr>
          <w:ilvl w:val="0"/>
          <w:numId w:val="39"/>
        </w:numPr>
      </w:pPr>
      <w:r>
        <w:t>Click on the Edit icon from the manage designation link</w:t>
      </w:r>
    </w:p>
    <w:p w:rsidR="000E796F" w:rsidRDefault="000E796F" w:rsidP="001B016D">
      <w:pPr>
        <w:pStyle w:val="ListParagraph"/>
        <w:numPr>
          <w:ilvl w:val="0"/>
          <w:numId w:val="39"/>
        </w:numPr>
      </w:pPr>
      <w:r>
        <w:t>Update details as per your requirement</w:t>
      </w:r>
    </w:p>
    <w:p w:rsidR="000E796F" w:rsidRDefault="000E796F" w:rsidP="001B016D">
      <w:pPr>
        <w:pStyle w:val="ListParagraph"/>
        <w:numPr>
          <w:ilvl w:val="0"/>
          <w:numId w:val="39"/>
        </w:numPr>
      </w:pPr>
      <w:r>
        <w:t>Click on Update button</w:t>
      </w:r>
    </w:p>
    <w:p w:rsidR="002315A1" w:rsidRPr="002315A1" w:rsidRDefault="008775CA" w:rsidP="002315A1">
      <w:r>
        <w:t>On successful update, you will be notified with a message “</w:t>
      </w:r>
      <w:r w:rsidRPr="008775CA">
        <w:rPr>
          <w:b/>
        </w:rPr>
        <w:t>Designation updated successfully</w:t>
      </w:r>
      <w:r>
        <w:t>” and you will be redirected to manage designation listing</w:t>
      </w:r>
    </w:p>
    <w:p w:rsidR="008C565D" w:rsidRDefault="008C565D" w:rsidP="008C565D">
      <w:pPr>
        <w:pStyle w:val="Heading3"/>
      </w:pPr>
      <w:r>
        <w:t>Edit rights</w:t>
      </w:r>
    </w:p>
    <w:p w:rsidR="002315A1" w:rsidRDefault="002315A1" w:rsidP="002315A1">
      <w:r>
        <w:t>Administrator can edit</w:t>
      </w:r>
      <w:r w:rsidR="00D10145">
        <w:t xml:space="preserve"> rights assigned for events to designations created</w:t>
      </w:r>
    </w:p>
    <w:p w:rsidR="000F32A0" w:rsidRDefault="009D52C8" w:rsidP="002315A1">
      <w:r>
        <w:rPr>
          <w:noProof/>
        </w:rPr>
        <w:pict>
          <v:shape id="_x0000_s1325" type="#_x0000_t120" style="position:absolute;left:0;text-align:left;margin-left:418.1pt;margin-top:154.45pt;width:23.65pt;height:27.55pt;z-index:251992064" fillcolor="#e36c0a [2409]" strokecolor="#f2f2f2 [3041]" strokeweight="1.5pt">
            <v:shadow on="t" type="perspective" color="#622423 [1605]" opacity=".5" offset="1pt" offset2="-1pt"/>
            <v:textbox style="mso-next-textbox:#_x0000_s1325">
              <w:txbxContent>
                <w:p w:rsidR="008C3EB7" w:rsidRPr="009E4666" w:rsidRDefault="008C3EB7" w:rsidP="00231000">
                  <w:pPr>
                    <w:jc w:val="center"/>
                    <w:rPr>
                      <w:b/>
                      <w:color w:val="000000" w:themeColor="text1"/>
                    </w:rPr>
                  </w:pPr>
                  <w:r>
                    <w:rPr>
                      <w:b/>
                      <w:color w:val="000000" w:themeColor="text1"/>
                    </w:rPr>
                    <w:t>1</w:t>
                  </w:r>
                </w:p>
              </w:txbxContent>
            </v:textbox>
          </v:shape>
        </w:pict>
      </w:r>
      <w:r w:rsidR="000E796F">
        <w:rPr>
          <w:noProof/>
        </w:rPr>
        <w:drawing>
          <wp:inline distT="0" distB="0" distL="0" distR="0">
            <wp:extent cx="5943600" cy="2012092"/>
            <wp:effectExtent l="19050" t="0" r="0" b="0"/>
            <wp:docPr id="66" name="Picture 66" descr="C:\Users\nupur\Desktop\monthly tasks\Admin user manual\Admin manual screen shots\desigt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upur\Desktop\monthly tasks\Admin user manual\Admin manual screen shots\desigtn17.png"/>
                    <pic:cNvPicPr>
                      <a:picLocks noChangeAspect="1" noChangeArrowheads="1"/>
                    </pic:cNvPicPr>
                  </pic:nvPicPr>
                  <pic:blipFill>
                    <a:blip r:embed="rId107"/>
                    <a:srcRect/>
                    <a:stretch>
                      <a:fillRect/>
                    </a:stretch>
                  </pic:blipFill>
                  <pic:spPr bwMode="auto">
                    <a:xfrm>
                      <a:off x="0" y="0"/>
                      <a:ext cx="5943600" cy="2012092"/>
                    </a:xfrm>
                    <a:prstGeom prst="rect">
                      <a:avLst/>
                    </a:prstGeom>
                    <a:noFill/>
                    <a:ln w="9525">
                      <a:noFill/>
                      <a:miter lim="800000"/>
                      <a:headEnd/>
                      <a:tailEnd/>
                    </a:ln>
                  </pic:spPr>
                </pic:pic>
              </a:graphicData>
            </a:graphic>
          </wp:inline>
        </w:drawing>
      </w:r>
    </w:p>
    <w:p w:rsidR="000E796F" w:rsidRDefault="009D52C8" w:rsidP="002315A1">
      <w:r>
        <w:rPr>
          <w:noProof/>
        </w:rPr>
        <w:lastRenderedPageBreak/>
        <w:pict>
          <v:shape id="_x0000_s1327" type="#_x0000_t120" style="position:absolute;left:0;text-align:left;margin-left:171.7pt;margin-top:-1.55pt;width:23.65pt;height:27.55pt;z-index:251994112" fillcolor="#e36c0a [2409]" strokecolor="#f2f2f2 [3041]" strokeweight="1.5pt">
            <v:shadow on="t" type="perspective" color="#622423 [1605]" opacity=".5" offset="1pt" offset2="-1pt"/>
            <v:textbox style="mso-next-textbox:#_x0000_s1327">
              <w:txbxContent>
                <w:p w:rsidR="008C3EB7" w:rsidRPr="009E4666" w:rsidRDefault="008C3EB7" w:rsidP="00231000">
                  <w:pPr>
                    <w:jc w:val="center"/>
                    <w:rPr>
                      <w:b/>
                      <w:color w:val="000000" w:themeColor="text1"/>
                    </w:rPr>
                  </w:pPr>
                  <w:r>
                    <w:rPr>
                      <w:b/>
                      <w:color w:val="000000" w:themeColor="text1"/>
                    </w:rPr>
                    <w:t>2</w:t>
                  </w:r>
                </w:p>
              </w:txbxContent>
            </v:textbox>
          </v:shape>
        </w:pict>
      </w:r>
      <w:r>
        <w:rPr>
          <w:noProof/>
        </w:rPr>
        <w:pict>
          <v:shape id="_x0000_s1326" type="#_x0000_t120" style="position:absolute;left:0;text-align:left;margin-left:252.6pt;margin-top:352.85pt;width:23.65pt;height:27.55pt;z-index:251993088" fillcolor="#e36c0a [2409]" strokecolor="#f2f2f2 [3041]" strokeweight="1.5pt">
            <v:shadow on="t" type="perspective" color="#622423 [1605]" opacity=".5" offset="1pt" offset2="-1pt"/>
            <v:textbox style="mso-next-textbox:#_x0000_s1326">
              <w:txbxContent>
                <w:p w:rsidR="008C3EB7" w:rsidRPr="009E4666" w:rsidRDefault="008C3EB7" w:rsidP="00231000">
                  <w:pPr>
                    <w:jc w:val="center"/>
                    <w:rPr>
                      <w:b/>
                      <w:color w:val="000000" w:themeColor="text1"/>
                    </w:rPr>
                  </w:pPr>
                  <w:r>
                    <w:rPr>
                      <w:b/>
                      <w:color w:val="000000" w:themeColor="text1"/>
                    </w:rPr>
                    <w:t>3</w:t>
                  </w:r>
                </w:p>
              </w:txbxContent>
            </v:textbox>
          </v:shape>
        </w:pict>
      </w:r>
      <w:r w:rsidR="000E796F" w:rsidRPr="000E796F">
        <w:rPr>
          <w:noProof/>
        </w:rPr>
        <w:drawing>
          <wp:inline distT="0" distB="0" distL="0" distR="0">
            <wp:extent cx="5159485" cy="4898003"/>
            <wp:effectExtent l="19050" t="0" r="3065" b="0"/>
            <wp:docPr id="3740" name="Picture 57" descr="C:\Users\nupur\Desktop\monthly tasks\Admin user manual\Admin manual screen shots\desigt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upur\Desktop\monthly tasks\Admin user manual\Admin manual screen shots\desigtn7.png"/>
                    <pic:cNvPicPr>
                      <a:picLocks noChangeAspect="1" noChangeArrowheads="1"/>
                    </pic:cNvPicPr>
                  </pic:nvPicPr>
                  <pic:blipFill>
                    <a:blip r:embed="rId100"/>
                    <a:srcRect l="6903" t="17089" r="6469" b="4937"/>
                    <a:stretch>
                      <a:fillRect/>
                    </a:stretch>
                  </pic:blipFill>
                  <pic:spPr bwMode="auto">
                    <a:xfrm>
                      <a:off x="0" y="0"/>
                      <a:ext cx="5159485" cy="4898003"/>
                    </a:xfrm>
                    <a:prstGeom prst="rect">
                      <a:avLst/>
                    </a:prstGeom>
                    <a:noFill/>
                    <a:ln w="9525">
                      <a:noFill/>
                      <a:miter lim="800000"/>
                      <a:headEnd/>
                      <a:tailEnd/>
                    </a:ln>
                  </pic:spPr>
                </pic:pic>
              </a:graphicData>
            </a:graphic>
          </wp:inline>
        </w:drawing>
      </w:r>
    </w:p>
    <w:p w:rsidR="000E796F" w:rsidRDefault="000E796F" w:rsidP="002315A1">
      <w:r w:rsidRPr="000E796F">
        <w:rPr>
          <w:noProof/>
        </w:rPr>
        <w:drawing>
          <wp:inline distT="0" distB="0" distL="0" distR="0">
            <wp:extent cx="5112688" cy="435485"/>
            <wp:effectExtent l="19050" t="0" r="0" b="0"/>
            <wp:docPr id="3741" name="Picture 56" descr="C:\Users\nupur\Desktop\monthly tasks\Admin user manual\Admin manual screen shots\desigt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upur\Desktop\monthly tasks\Admin user manual\Admin manual screen shots\desigtn6.png"/>
                    <pic:cNvPicPr>
                      <a:picLocks noChangeAspect="1" noChangeArrowheads="1"/>
                    </pic:cNvPicPr>
                  </pic:nvPicPr>
                  <pic:blipFill>
                    <a:blip r:embed="rId99"/>
                    <a:srcRect/>
                    <a:stretch>
                      <a:fillRect/>
                    </a:stretch>
                  </pic:blipFill>
                  <pic:spPr bwMode="auto">
                    <a:xfrm>
                      <a:off x="0" y="0"/>
                      <a:ext cx="5104976" cy="434828"/>
                    </a:xfrm>
                    <a:prstGeom prst="rect">
                      <a:avLst/>
                    </a:prstGeom>
                    <a:noFill/>
                    <a:ln w="9525">
                      <a:noFill/>
                      <a:miter lim="800000"/>
                      <a:headEnd/>
                      <a:tailEnd/>
                    </a:ln>
                  </pic:spPr>
                </pic:pic>
              </a:graphicData>
            </a:graphic>
          </wp:inline>
        </w:drawing>
      </w:r>
    </w:p>
    <w:p w:rsidR="00587175" w:rsidRPr="00587175" w:rsidRDefault="00587175" w:rsidP="002315A1">
      <w:pPr>
        <w:rPr>
          <w:b/>
        </w:rPr>
      </w:pPr>
      <w:r w:rsidRPr="00587175">
        <w:rPr>
          <w:b/>
        </w:rPr>
        <w:t>Steps to edit assign rights:</w:t>
      </w:r>
    </w:p>
    <w:p w:rsidR="00587175" w:rsidRDefault="00587175" w:rsidP="001B016D">
      <w:pPr>
        <w:pStyle w:val="ListParagraph"/>
        <w:numPr>
          <w:ilvl w:val="0"/>
          <w:numId w:val="41"/>
        </w:numPr>
      </w:pPr>
      <w:r>
        <w:t>Click on the edit assign rights icon from the manage designation listing</w:t>
      </w:r>
    </w:p>
    <w:p w:rsidR="00587175" w:rsidRDefault="00587175" w:rsidP="001B016D">
      <w:pPr>
        <w:pStyle w:val="ListParagraph"/>
        <w:numPr>
          <w:ilvl w:val="0"/>
          <w:numId w:val="41"/>
        </w:numPr>
      </w:pPr>
      <w:r>
        <w:t>Update rights assigned as per your requirement</w:t>
      </w:r>
    </w:p>
    <w:p w:rsidR="00587175" w:rsidRDefault="00587175" w:rsidP="001B016D">
      <w:pPr>
        <w:pStyle w:val="ListParagraph"/>
        <w:numPr>
          <w:ilvl w:val="0"/>
          <w:numId w:val="41"/>
        </w:numPr>
      </w:pPr>
      <w:r>
        <w:t>Click on update button</w:t>
      </w:r>
    </w:p>
    <w:p w:rsidR="00587175" w:rsidRPr="00587175" w:rsidRDefault="00587175" w:rsidP="00587175">
      <w:pPr>
        <w:rPr>
          <w:b/>
        </w:rPr>
      </w:pPr>
      <w:r>
        <w:t>On successful update, you will be notified with a message “</w:t>
      </w:r>
      <w:r w:rsidRPr="00587175">
        <w:rPr>
          <w:b/>
        </w:rPr>
        <w:t>Rights assigned successfully”</w:t>
      </w:r>
    </w:p>
    <w:p w:rsidR="00B95D61" w:rsidRDefault="00B95D61" w:rsidP="00131EE4">
      <w:pPr>
        <w:pStyle w:val="Heading1"/>
      </w:pPr>
      <w:bookmarkStart w:id="452" w:name="_Toc390511957"/>
      <w:r>
        <w:lastRenderedPageBreak/>
        <w:t>User</w:t>
      </w:r>
      <w:bookmarkEnd w:id="452"/>
    </w:p>
    <w:p w:rsidR="0012160F" w:rsidRDefault="0012160F" w:rsidP="0012160F">
      <w:r>
        <w:t>Administrator can register, search and manage department user</w:t>
      </w:r>
    </w:p>
    <w:p w:rsidR="0012160F" w:rsidRDefault="0012160F" w:rsidP="0012160F">
      <w:pPr>
        <w:pStyle w:val="Heading2"/>
      </w:pPr>
      <w:bookmarkStart w:id="453" w:name="_Toc390511958"/>
      <w:r>
        <w:t>Register user</w:t>
      </w:r>
      <w:bookmarkEnd w:id="453"/>
    </w:p>
    <w:p w:rsidR="0012160F" w:rsidRDefault="0012160F" w:rsidP="0012160F">
      <w:r>
        <w:t>Administrator can register/create department user. While registering user, administrator has to map department, designation and fill up all the required basic details. Also administrator has provision to select role to be assigned to the registered user to be Admin user or department user</w:t>
      </w:r>
    </w:p>
    <w:p w:rsidR="0012160F" w:rsidRDefault="009D52C8" w:rsidP="0012160F">
      <w:r>
        <w:rPr>
          <w:noProof/>
        </w:rPr>
        <w:pict>
          <v:shape id="_x0000_s1330" type="#_x0000_t120" style="position:absolute;left:0;text-align:left;margin-left:294.6pt;margin-top:172pt;width:23.65pt;height:27.55pt;z-index:251997184" fillcolor="#e36c0a [2409]" strokecolor="#f2f2f2 [3041]" strokeweight="1.5pt">
            <v:shadow on="t" type="perspective" color="#622423 [1605]" opacity=".5" offset="1pt" offset2="-1pt"/>
            <v:textbox style="mso-next-textbox:#_x0000_s1330">
              <w:txbxContent>
                <w:p w:rsidR="008C3EB7" w:rsidRPr="009E4666" w:rsidRDefault="008C3EB7" w:rsidP="00490DF4">
                  <w:pPr>
                    <w:jc w:val="center"/>
                    <w:rPr>
                      <w:b/>
                      <w:color w:val="000000" w:themeColor="text1"/>
                    </w:rPr>
                  </w:pPr>
                  <w:r>
                    <w:rPr>
                      <w:b/>
                      <w:color w:val="000000" w:themeColor="text1"/>
                    </w:rPr>
                    <w:t>3</w:t>
                  </w:r>
                </w:p>
              </w:txbxContent>
            </v:textbox>
          </v:shape>
        </w:pict>
      </w:r>
      <w:r>
        <w:rPr>
          <w:noProof/>
        </w:rPr>
        <w:pict>
          <v:shape id="_x0000_s1329" type="#_x0000_t120" style="position:absolute;left:0;text-align:left;margin-left:154.9pt;margin-top:1.7pt;width:23.65pt;height:27.55pt;z-index:251996160" fillcolor="#e36c0a [2409]" strokecolor="#f2f2f2 [3041]" strokeweight="1.5pt">
            <v:shadow on="t" type="perspective" color="#622423 [1605]" opacity=".5" offset="1pt" offset2="-1pt"/>
            <v:textbox style="mso-next-textbox:#_x0000_s1329">
              <w:txbxContent>
                <w:p w:rsidR="008C3EB7" w:rsidRPr="009E4666" w:rsidRDefault="008C3EB7" w:rsidP="00490DF4">
                  <w:pPr>
                    <w:jc w:val="center"/>
                    <w:rPr>
                      <w:b/>
                      <w:color w:val="000000" w:themeColor="text1"/>
                    </w:rPr>
                  </w:pPr>
                  <w:r>
                    <w:rPr>
                      <w:b/>
                      <w:color w:val="000000" w:themeColor="text1"/>
                    </w:rPr>
                    <w:t>2</w:t>
                  </w:r>
                </w:p>
              </w:txbxContent>
            </v:textbox>
          </v:shape>
        </w:pict>
      </w:r>
      <w:r>
        <w:rPr>
          <w:noProof/>
        </w:rPr>
        <w:pict>
          <v:shape id="_x0000_s1328" type="#_x0000_t120" style="position:absolute;left:0;text-align:left;margin-left:-6.6pt;margin-top:124.95pt;width:23.65pt;height:27.55pt;z-index:251995136" fillcolor="#e36c0a [2409]" strokecolor="#f2f2f2 [3041]" strokeweight="1.5pt">
            <v:shadow on="t" type="perspective" color="#622423 [1605]" opacity=".5" offset="1pt" offset2="-1pt"/>
            <v:textbox style="mso-next-textbox:#_x0000_s1328">
              <w:txbxContent>
                <w:p w:rsidR="008C3EB7" w:rsidRPr="009E4666" w:rsidRDefault="008C3EB7" w:rsidP="00490DF4">
                  <w:pPr>
                    <w:jc w:val="center"/>
                    <w:rPr>
                      <w:b/>
                      <w:color w:val="000000" w:themeColor="text1"/>
                    </w:rPr>
                  </w:pPr>
                  <w:r>
                    <w:rPr>
                      <w:b/>
                      <w:color w:val="000000" w:themeColor="text1"/>
                    </w:rPr>
                    <w:t>1</w:t>
                  </w:r>
                </w:p>
              </w:txbxContent>
            </v:textbox>
          </v:shape>
        </w:pict>
      </w:r>
      <w:r w:rsidR="00467283">
        <w:rPr>
          <w:noProof/>
        </w:rPr>
        <w:drawing>
          <wp:inline distT="0" distB="0" distL="0" distR="0">
            <wp:extent cx="5943600" cy="2654192"/>
            <wp:effectExtent l="19050" t="0" r="0" b="0"/>
            <wp:docPr id="67" name="Picture 67" descr="C:\Users\nupur\Desktop\monthly tasks\Admin user manual\Admin manual screen shots\register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upur\Desktop\monthly tasks\Admin user manual\Admin manual screen shots\register user.png"/>
                    <pic:cNvPicPr>
                      <a:picLocks noChangeAspect="1" noChangeArrowheads="1"/>
                    </pic:cNvPicPr>
                  </pic:nvPicPr>
                  <pic:blipFill>
                    <a:blip r:embed="rId108"/>
                    <a:srcRect/>
                    <a:stretch>
                      <a:fillRect/>
                    </a:stretch>
                  </pic:blipFill>
                  <pic:spPr bwMode="auto">
                    <a:xfrm>
                      <a:off x="0" y="0"/>
                      <a:ext cx="5943600" cy="2654192"/>
                    </a:xfrm>
                    <a:prstGeom prst="rect">
                      <a:avLst/>
                    </a:prstGeom>
                    <a:noFill/>
                    <a:ln w="9525">
                      <a:noFill/>
                      <a:miter lim="800000"/>
                      <a:headEnd/>
                      <a:tailEnd/>
                    </a:ln>
                  </pic:spPr>
                </pic:pic>
              </a:graphicData>
            </a:graphic>
          </wp:inline>
        </w:drawing>
      </w:r>
    </w:p>
    <w:p w:rsidR="00467283" w:rsidRDefault="00467283" w:rsidP="0012160F">
      <w:r>
        <w:rPr>
          <w:noProof/>
        </w:rPr>
        <w:drawing>
          <wp:inline distT="0" distB="0" distL="0" distR="0">
            <wp:extent cx="5943600" cy="414490"/>
            <wp:effectExtent l="19050" t="0" r="0" b="0"/>
            <wp:docPr id="68" name="Picture 68" descr="C:\Users\nupur\Desktop\monthly tasks\Admin user manual\Admin manual screen shots\registr user 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upur\Desktop\monthly tasks\Admin user manual\Admin manual screen shots\registr user msg.png"/>
                    <pic:cNvPicPr>
                      <a:picLocks noChangeAspect="1" noChangeArrowheads="1"/>
                    </pic:cNvPicPr>
                  </pic:nvPicPr>
                  <pic:blipFill>
                    <a:blip r:embed="rId109"/>
                    <a:srcRect/>
                    <a:stretch>
                      <a:fillRect/>
                    </a:stretch>
                  </pic:blipFill>
                  <pic:spPr bwMode="auto">
                    <a:xfrm>
                      <a:off x="0" y="0"/>
                      <a:ext cx="5943600" cy="414490"/>
                    </a:xfrm>
                    <a:prstGeom prst="rect">
                      <a:avLst/>
                    </a:prstGeom>
                    <a:noFill/>
                    <a:ln w="9525">
                      <a:noFill/>
                      <a:miter lim="800000"/>
                      <a:headEnd/>
                      <a:tailEnd/>
                    </a:ln>
                  </pic:spPr>
                </pic:pic>
              </a:graphicData>
            </a:graphic>
          </wp:inline>
        </w:drawing>
      </w:r>
    </w:p>
    <w:p w:rsidR="00467283" w:rsidRDefault="00467283" w:rsidP="0012160F">
      <w:r>
        <w:t>Steps to register user:</w:t>
      </w:r>
    </w:p>
    <w:p w:rsidR="00467283" w:rsidRDefault="00467283" w:rsidP="001B016D">
      <w:pPr>
        <w:pStyle w:val="ListParagraph"/>
        <w:numPr>
          <w:ilvl w:val="0"/>
          <w:numId w:val="42"/>
        </w:numPr>
      </w:pPr>
      <w:r>
        <w:t>Click on Register user under Administration, from left accordion</w:t>
      </w:r>
    </w:p>
    <w:p w:rsidR="00467283" w:rsidRDefault="00467283" w:rsidP="001B016D">
      <w:pPr>
        <w:pStyle w:val="ListParagraph"/>
        <w:numPr>
          <w:ilvl w:val="0"/>
          <w:numId w:val="42"/>
        </w:numPr>
      </w:pPr>
      <w:r>
        <w:t>Configure all the registration details</w:t>
      </w:r>
    </w:p>
    <w:p w:rsidR="00467283" w:rsidRDefault="00467283" w:rsidP="001B016D">
      <w:pPr>
        <w:pStyle w:val="ListParagraph"/>
        <w:numPr>
          <w:ilvl w:val="0"/>
          <w:numId w:val="42"/>
        </w:numPr>
      </w:pPr>
      <w:r>
        <w:t>Click on Submit button</w:t>
      </w:r>
    </w:p>
    <w:p w:rsidR="00467283" w:rsidRDefault="00467283" w:rsidP="00467283">
      <w:r>
        <w:t>On successful registration, you will be notified with a message as User registered successfully and you will be redirected to manage user listing</w:t>
      </w:r>
    </w:p>
    <w:p w:rsidR="00467283" w:rsidRDefault="00467283" w:rsidP="00467283"/>
    <w:p w:rsidR="00F011A6" w:rsidRDefault="009D52C8" w:rsidP="001B016D">
      <w:pPr>
        <w:pStyle w:val="ListParagraph"/>
        <w:numPr>
          <w:ilvl w:val="0"/>
          <w:numId w:val="32"/>
        </w:numPr>
        <w:spacing w:before="0" w:after="200"/>
        <w:jc w:val="left"/>
      </w:pPr>
      <w:r>
        <w:rPr>
          <w:noProof/>
        </w:rPr>
        <w:lastRenderedPageBreak/>
        <w:pict>
          <v:rect id="_x0000_s1301" style="position:absolute;left:0;text-align:left;margin-left:-29.95pt;margin-top:3.25pt;width:43.8pt;height:27.8pt;z-index:251968512" fillcolor="#f79646 [3209]" strokecolor="#f2f2f2 [3041]" strokeweight="3pt">
            <v:shadow on="t" type="perspective" color="#974706 [1609]" opacity=".5" offset="1pt" offset2="-1pt"/>
            <v:textbox style="mso-next-textbox:#_x0000_s1301">
              <w:txbxContent>
                <w:p w:rsidR="008C3EB7" w:rsidRDefault="008C3EB7" w:rsidP="00F011A6">
                  <w:r>
                    <w:t>Note</w:t>
                  </w:r>
                </w:p>
              </w:txbxContent>
            </v:textbox>
          </v:rect>
        </w:pict>
      </w:r>
      <w:r w:rsidR="00F011A6">
        <w:t>Email Id should be unique</w:t>
      </w:r>
    </w:p>
    <w:p w:rsidR="00F011A6" w:rsidRDefault="00F011A6" w:rsidP="001B016D">
      <w:pPr>
        <w:pStyle w:val="ListParagraph"/>
        <w:numPr>
          <w:ilvl w:val="0"/>
          <w:numId w:val="32"/>
        </w:numPr>
        <w:spacing w:before="0" w:after="200"/>
        <w:jc w:val="left"/>
      </w:pPr>
      <w:r>
        <w:t>It is mandatory to configure all the fields</w:t>
      </w:r>
    </w:p>
    <w:p w:rsidR="00F011A6" w:rsidRDefault="00F011A6" w:rsidP="001B016D">
      <w:pPr>
        <w:pStyle w:val="ListParagraph"/>
        <w:numPr>
          <w:ilvl w:val="0"/>
          <w:numId w:val="32"/>
        </w:numPr>
        <w:spacing w:before="0" w:after="200"/>
        <w:jc w:val="left"/>
      </w:pPr>
      <w:r>
        <w:t>User registered as a bidder cannot be registered as an auctioneer</w:t>
      </w:r>
    </w:p>
    <w:p w:rsidR="00F011A6" w:rsidRDefault="00F011A6" w:rsidP="001B016D">
      <w:pPr>
        <w:pStyle w:val="ListParagraph"/>
        <w:numPr>
          <w:ilvl w:val="0"/>
          <w:numId w:val="32"/>
        </w:numPr>
        <w:spacing w:before="0" w:after="200"/>
        <w:jc w:val="left"/>
      </w:pPr>
      <w:r>
        <w:t>Only super admin can create Admin users, Department users cannot create admin users</w:t>
      </w:r>
    </w:p>
    <w:p w:rsidR="00F011A6" w:rsidRPr="002315A1" w:rsidRDefault="00F011A6" w:rsidP="001B016D">
      <w:pPr>
        <w:pStyle w:val="ListParagraph"/>
        <w:numPr>
          <w:ilvl w:val="0"/>
          <w:numId w:val="32"/>
        </w:numPr>
        <w:spacing w:before="0" w:after="200"/>
        <w:jc w:val="left"/>
      </w:pPr>
      <w:r>
        <w:t>It is mandatory to generate Authorized User Sign on Resend Registration Mail and Verification Link</w:t>
      </w:r>
    </w:p>
    <w:p w:rsidR="0012160F" w:rsidRDefault="0012160F" w:rsidP="0012160F">
      <w:pPr>
        <w:pStyle w:val="Heading2"/>
      </w:pPr>
      <w:bookmarkStart w:id="454" w:name="_Toc390511959"/>
      <w:r>
        <w:t>Manage users</w:t>
      </w:r>
      <w:bookmarkEnd w:id="454"/>
    </w:p>
    <w:p w:rsidR="001A10A8" w:rsidRDefault="001A10A8" w:rsidP="001A10A8">
      <w:r>
        <w:t>Administrator can search and manage users from the listing by performing various actions</w:t>
      </w:r>
    </w:p>
    <w:p w:rsidR="00F10F53" w:rsidRDefault="00F10F53" w:rsidP="00F10F53">
      <w:pPr>
        <w:pStyle w:val="Heading3"/>
      </w:pPr>
      <w:r>
        <w:t>Search user</w:t>
      </w:r>
    </w:p>
    <w:p w:rsidR="00BC3385" w:rsidRDefault="00F10F53" w:rsidP="00BC3385">
      <w:r>
        <w:t>Provision through which department user registered can be searched by administrator by specifying</w:t>
      </w:r>
      <w:r w:rsidR="00BC3385">
        <w:t xml:space="preserve"> search criteria.</w:t>
      </w:r>
    </w:p>
    <w:p w:rsidR="00BC3385" w:rsidRPr="00BC3385" w:rsidRDefault="00BC3385" w:rsidP="00BC3385">
      <w:pPr>
        <w:spacing w:after="0"/>
        <w:rPr>
          <w:b/>
        </w:rPr>
      </w:pPr>
      <w:r w:rsidRPr="00BC3385">
        <w:rPr>
          <w:b/>
        </w:rPr>
        <w:t>Search criteria:</w:t>
      </w:r>
    </w:p>
    <w:p w:rsidR="00F10F53" w:rsidRDefault="00F10F53" w:rsidP="001B016D">
      <w:pPr>
        <w:pStyle w:val="ListParagraph"/>
        <w:numPr>
          <w:ilvl w:val="0"/>
          <w:numId w:val="44"/>
        </w:numPr>
      </w:pPr>
      <w:r>
        <w:t>Email id – Enter email id of the department user registered</w:t>
      </w:r>
    </w:p>
    <w:p w:rsidR="00F10F53" w:rsidRDefault="00F10F53" w:rsidP="001B016D">
      <w:pPr>
        <w:pStyle w:val="ListParagraph"/>
        <w:numPr>
          <w:ilvl w:val="0"/>
          <w:numId w:val="44"/>
        </w:numPr>
      </w:pPr>
      <w:r>
        <w:t>Designation – Enter designation of the registered user</w:t>
      </w:r>
    </w:p>
    <w:p w:rsidR="00F10F53" w:rsidRDefault="00F10F53" w:rsidP="001B016D">
      <w:pPr>
        <w:pStyle w:val="ListParagraph"/>
        <w:numPr>
          <w:ilvl w:val="0"/>
          <w:numId w:val="44"/>
        </w:numPr>
      </w:pPr>
      <w:r>
        <w:t>Person name – Enter person name of the registered user</w:t>
      </w:r>
    </w:p>
    <w:p w:rsidR="00F10F53" w:rsidRDefault="00F10F53" w:rsidP="001B016D">
      <w:pPr>
        <w:pStyle w:val="ListParagraph"/>
        <w:numPr>
          <w:ilvl w:val="0"/>
          <w:numId w:val="44"/>
        </w:numPr>
      </w:pPr>
      <w:r>
        <w:t>Department – Enter department to which the user belongs</w:t>
      </w:r>
    </w:p>
    <w:p w:rsidR="00F10F53" w:rsidRDefault="00F10F53" w:rsidP="001B016D">
      <w:pPr>
        <w:pStyle w:val="ListParagraph"/>
        <w:numPr>
          <w:ilvl w:val="0"/>
          <w:numId w:val="44"/>
        </w:numPr>
      </w:pPr>
      <w:r>
        <w:t>Status – Enter status of user</w:t>
      </w:r>
    </w:p>
    <w:p w:rsidR="00F10F53" w:rsidRDefault="00BC3385" w:rsidP="00F10F53">
      <w:pPr>
        <w:ind w:left="360"/>
      </w:pPr>
      <w:r>
        <w:rPr>
          <w:noProof/>
        </w:rPr>
        <w:lastRenderedPageBreak/>
        <w:drawing>
          <wp:inline distT="0" distB="0" distL="0" distR="0">
            <wp:extent cx="1068374" cy="2011680"/>
            <wp:effectExtent l="19050" t="0" r="0" b="0"/>
            <wp:docPr id="73" name="Picture 72" descr="C:\Users\nupur\Desktop\monthly tasks\Admin user manual\Admin manual screen shots\reg user 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upur\Desktop\monthly tasks\Admin user manual\Admin manual screen shots\reg user listing.png"/>
                    <pic:cNvPicPr>
                      <a:picLocks noChangeAspect="1" noChangeArrowheads="1"/>
                    </pic:cNvPicPr>
                  </pic:nvPicPr>
                  <pic:blipFill>
                    <a:blip r:embed="rId110"/>
                    <a:srcRect r="82089" b="40471"/>
                    <a:stretch>
                      <a:fillRect/>
                    </a:stretch>
                  </pic:blipFill>
                  <pic:spPr bwMode="auto">
                    <a:xfrm>
                      <a:off x="0" y="0"/>
                      <a:ext cx="1068374" cy="2011680"/>
                    </a:xfrm>
                    <a:prstGeom prst="rect">
                      <a:avLst/>
                    </a:prstGeom>
                    <a:noFill/>
                    <a:ln w="9525">
                      <a:noFill/>
                      <a:miter lim="800000"/>
                      <a:headEnd/>
                      <a:tailEnd/>
                    </a:ln>
                  </pic:spPr>
                </pic:pic>
              </a:graphicData>
            </a:graphic>
          </wp:inline>
        </w:drawing>
      </w:r>
      <w:r>
        <w:rPr>
          <w:noProof/>
        </w:rPr>
        <w:drawing>
          <wp:inline distT="0" distB="0" distL="0" distR="0">
            <wp:extent cx="5943600" cy="1981200"/>
            <wp:effectExtent l="19050" t="0" r="0" b="0"/>
            <wp:docPr id="75" name="Picture 73" descr="C:\Users\nupur\Desktop\monthly tasks\Admin user manual\Admin manual screen shots\reg user 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upur\Desktop\monthly tasks\Admin user manual\Admin manual screen shots\reg user search.png"/>
                    <pic:cNvPicPr>
                      <a:picLocks noChangeAspect="1" noChangeArrowheads="1"/>
                    </pic:cNvPicPr>
                  </pic:nvPicPr>
                  <pic:blipFill>
                    <a:blip r:embed="rId111"/>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BC3385" w:rsidRDefault="00BC3385" w:rsidP="00BC3385">
      <w:pPr>
        <w:rPr>
          <w:b/>
        </w:rPr>
      </w:pPr>
      <w:r w:rsidRPr="0053001B">
        <w:rPr>
          <w:b/>
        </w:rPr>
        <w:t xml:space="preserve">Steps to </w:t>
      </w:r>
      <w:r>
        <w:rPr>
          <w:b/>
        </w:rPr>
        <w:t>Search user</w:t>
      </w:r>
      <w:r w:rsidRPr="0053001B">
        <w:rPr>
          <w:b/>
        </w:rPr>
        <w:t>:</w:t>
      </w:r>
    </w:p>
    <w:p w:rsidR="00BC3385" w:rsidRDefault="00BC3385" w:rsidP="001B016D">
      <w:pPr>
        <w:pStyle w:val="ListParagraph"/>
        <w:numPr>
          <w:ilvl w:val="0"/>
          <w:numId w:val="45"/>
        </w:numPr>
      </w:pPr>
      <w:r>
        <w:t>Enter at least one of the search criteria</w:t>
      </w:r>
    </w:p>
    <w:p w:rsidR="00BC3385" w:rsidRDefault="00BC3385" w:rsidP="001B016D">
      <w:pPr>
        <w:pStyle w:val="ListParagraph"/>
        <w:numPr>
          <w:ilvl w:val="0"/>
          <w:numId w:val="45"/>
        </w:numPr>
      </w:pPr>
      <w:r>
        <w:t>Click on ‘Search’ button</w:t>
      </w:r>
    </w:p>
    <w:p w:rsidR="00BC3385" w:rsidRDefault="00BC3385" w:rsidP="00BC3385">
      <w:r>
        <w:t>On successful search, result will be displayed in the listing area that matches the search criteria. If no record has been found that matches the search criteria then you will find a message as “No record found”</w:t>
      </w:r>
    </w:p>
    <w:p w:rsidR="00BC3385" w:rsidRDefault="00BC3385" w:rsidP="00BC3385">
      <w:r>
        <w:rPr>
          <w:noProof/>
        </w:rPr>
        <w:drawing>
          <wp:inline distT="0" distB="0" distL="0" distR="0">
            <wp:extent cx="5943600" cy="1123102"/>
            <wp:effectExtent l="19050" t="0" r="0" b="0"/>
            <wp:docPr id="76" name="Picture 74" descr="C:\Users\nupur\Desktop\monthly tasks\Admin user manual\Admin manual screen shots\reg user 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upur\Desktop\monthly tasks\Admin user manual\Admin manual screen shots\reg user search1.png"/>
                    <pic:cNvPicPr>
                      <a:picLocks noChangeAspect="1" noChangeArrowheads="1"/>
                    </pic:cNvPicPr>
                  </pic:nvPicPr>
                  <pic:blipFill>
                    <a:blip r:embed="rId112"/>
                    <a:srcRect/>
                    <a:stretch>
                      <a:fillRect/>
                    </a:stretch>
                  </pic:blipFill>
                  <pic:spPr bwMode="auto">
                    <a:xfrm>
                      <a:off x="0" y="0"/>
                      <a:ext cx="5943600" cy="1123102"/>
                    </a:xfrm>
                    <a:prstGeom prst="rect">
                      <a:avLst/>
                    </a:prstGeom>
                    <a:noFill/>
                    <a:ln w="9525">
                      <a:noFill/>
                      <a:miter lim="800000"/>
                      <a:headEnd/>
                      <a:tailEnd/>
                    </a:ln>
                  </pic:spPr>
                </pic:pic>
              </a:graphicData>
            </a:graphic>
          </wp:inline>
        </w:drawing>
      </w:r>
    </w:p>
    <w:p w:rsidR="00BC3385" w:rsidRDefault="00BC3385" w:rsidP="00BC3385">
      <w:r w:rsidRPr="00BC3385">
        <w:rPr>
          <w:noProof/>
        </w:rPr>
        <w:lastRenderedPageBreak/>
        <w:drawing>
          <wp:inline distT="0" distB="0" distL="0" distR="0">
            <wp:extent cx="5943600" cy="833609"/>
            <wp:effectExtent l="19050" t="0" r="0" b="0"/>
            <wp:docPr id="77" name="Picture 35" descr="C:\Users\nupur\Desktop\monthly tasks\Admin user manual\Admin manual screen shots\dep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upur\Desktop\monthly tasks\Admin user manual\Admin manual screen shots\dept4.png"/>
                    <pic:cNvPicPr>
                      <a:picLocks noChangeAspect="1" noChangeArrowheads="1"/>
                    </pic:cNvPicPr>
                  </pic:nvPicPr>
                  <pic:blipFill>
                    <a:blip r:embed="rId83"/>
                    <a:srcRect/>
                    <a:stretch>
                      <a:fillRect/>
                    </a:stretch>
                  </pic:blipFill>
                  <pic:spPr bwMode="auto">
                    <a:xfrm>
                      <a:off x="0" y="0"/>
                      <a:ext cx="5943600" cy="833609"/>
                    </a:xfrm>
                    <a:prstGeom prst="rect">
                      <a:avLst/>
                    </a:prstGeom>
                    <a:noFill/>
                    <a:ln w="9525">
                      <a:noFill/>
                      <a:miter lim="800000"/>
                      <a:headEnd/>
                      <a:tailEnd/>
                    </a:ln>
                  </pic:spPr>
                </pic:pic>
              </a:graphicData>
            </a:graphic>
          </wp:inline>
        </w:drawing>
      </w:r>
    </w:p>
    <w:p w:rsidR="00F10F53" w:rsidRPr="002D18BF" w:rsidRDefault="00F10F53" w:rsidP="00F10F53">
      <w:r w:rsidRPr="00F10F53">
        <w:rPr>
          <w:b/>
        </w:rPr>
        <w:t>Manage user listing</w:t>
      </w:r>
      <w:r w:rsidR="00067143">
        <w:rPr>
          <w:b/>
        </w:rPr>
        <w:t xml:space="preserve"> – </w:t>
      </w:r>
      <w:r w:rsidR="00067143" w:rsidRPr="002D18BF">
        <w:t>Lists department users that have been registered by classifying into different tabs as follows:</w:t>
      </w:r>
    </w:p>
    <w:p w:rsidR="00067143" w:rsidRPr="002D18BF" w:rsidRDefault="00067143" w:rsidP="001B016D">
      <w:pPr>
        <w:pStyle w:val="ListParagraph"/>
        <w:numPr>
          <w:ilvl w:val="0"/>
          <w:numId w:val="46"/>
        </w:numPr>
      </w:pPr>
      <w:r w:rsidRPr="002D18BF">
        <w:t>Pending – Lists users whose registration approval is pending</w:t>
      </w:r>
    </w:p>
    <w:p w:rsidR="00067143" w:rsidRPr="002D18BF" w:rsidRDefault="00067143" w:rsidP="001B016D">
      <w:pPr>
        <w:pStyle w:val="ListParagraph"/>
        <w:numPr>
          <w:ilvl w:val="0"/>
          <w:numId w:val="46"/>
        </w:numPr>
      </w:pPr>
      <w:r w:rsidRPr="002D18BF">
        <w:t>Approved – Lists approved registered department users</w:t>
      </w:r>
    </w:p>
    <w:p w:rsidR="00067143" w:rsidRPr="002D18BF" w:rsidRDefault="00067143" w:rsidP="001B016D">
      <w:pPr>
        <w:pStyle w:val="ListParagraph"/>
        <w:numPr>
          <w:ilvl w:val="0"/>
          <w:numId w:val="46"/>
        </w:numPr>
      </w:pPr>
      <w:r w:rsidRPr="002D18BF">
        <w:t>Disabled – Lists users whose login id has been disabled</w:t>
      </w:r>
    </w:p>
    <w:p w:rsidR="00067143" w:rsidRPr="002D18BF" w:rsidRDefault="00067143" w:rsidP="001B016D">
      <w:pPr>
        <w:pStyle w:val="ListParagraph"/>
        <w:numPr>
          <w:ilvl w:val="0"/>
          <w:numId w:val="46"/>
        </w:numPr>
      </w:pPr>
      <w:r w:rsidRPr="002D18BF">
        <w:t>Locked – Lists users whose login has been locked due to three consecutive wrong login attempts</w:t>
      </w:r>
    </w:p>
    <w:p w:rsidR="00067143" w:rsidRDefault="00067143" w:rsidP="001B016D">
      <w:pPr>
        <w:pStyle w:val="ListParagraph"/>
        <w:numPr>
          <w:ilvl w:val="0"/>
          <w:numId w:val="46"/>
        </w:numPr>
      </w:pPr>
      <w:r w:rsidRPr="002D18BF">
        <w:t>All – Lists department users with all the above described status</w:t>
      </w:r>
    </w:p>
    <w:p w:rsidR="00472056" w:rsidRPr="00472056" w:rsidRDefault="00472056" w:rsidP="00472056">
      <w:pPr>
        <w:rPr>
          <w:b/>
          <w:sz w:val="22"/>
        </w:rPr>
      </w:pPr>
      <w:r w:rsidRPr="00472056">
        <w:rPr>
          <w:b/>
          <w:sz w:val="22"/>
        </w:rPr>
        <w:t>Listing fields:</w:t>
      </w:r>
    </w:p>
    <w:p w:rsidR="00472056" w:rsidRDefault="00472056" w:rsidP="001B016D">
      <w:pPr>
        <w:pStyle w:val="ListParagraph"/>
        <w:numPr>
          <w:ilvl w:val="0"/>
          <w:numId w:val="47"/>
        </w:numPr>
      </w:pPr>
      <w:r>
        <w:t>Email Id – lists email id of the department user</w:t>
      </w:r>
    </w:p>
    <w:p w:rsidR="00472056" w:rsidRDefault="00472056" w:rsidP="001B016D">
      <w:pPr>
        <w:pStyle w:val="ListParagraph"/>
        <w:numPr>
          <w:ilvl w:val="0"/>
          <w:numId w:val="47"/>
        </w:numPr>
      </w:pPr>
      <w:r>
        <w:t>User details – List department user  department name, designation and client name</w:t>
      </w:r>
    </w:p>
    <w:p w:rsidR="00472056" w:rsidRDefault="00472056" w:rsidP="001B016D">
      <w:pPr>
        <w:pStyle w:val="ListParagraph"/>
        <w:numPr>
          <w:ilvl w:val="0"/>
          <w:numId w:val="47"/>
        </w:numPr>
      </w:pPr>
      <w:r>
        <w:t>Actions – lists actions to be performed on registered users</w:t>
      </w:r>
    </w:p>
    <w:p w:rsidR="00472056" w:rsidRDefault="00472056" w:rsidP="00472056">
      <w:r>
        <w:rPr>
          <w:noProof/>
        </w:rPr>
        <w:lastRenderedPageBreak/>
        <w:drawing>
          <wp:inline distT="0" distB="0" distL="0" distR="0">
            <wp:extent cx="5943600" cy="3380200"/>
            <wp:effectExtent l="19050" t="0" r="0" b="0"/>
            <wp:docPr id="81" name="Picture 75" descr="C:\Users\nupur\Desktop\monthly tasks\Admin user manual\Admin manual screen shots\reg user 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upur\Desktop\monthly tasks\Admin user manual\Admin manual screen shots\reg user listing.png"/>
                    <pic:cNvPicPr>
                      <a:picLocks noChangeAspect="1" noChangeArrowheads="1"/>
                    </pic:cNvPicPr>
                  </pic:nvPicPr>
                  <pic:blipFill>
                    <a:blip r:embed="rId110"/>
                    <a:srcRect/>
                    <a:stretch>
                      <a:fillRect/>
                    </a:stretch>
                  </pic:blipFill>
                  <pic:spPr bwMode="auto">
                    <a:xfrm>
                      <a:off x="0" y="0"/>
                      <a:ext cx="5943600" cy="3380200"/>
                    </a:xfrm>
                    <a:prstGeom prst="rect">
                      <a:avLst/>
                    </a:prstGeom>
                    <a:noFill/>
                    <a:ln w="9525">
                      <a:noFill/>
                      <a:miter lim="800000"/>
                      <a:headEnd/>
                      <a:tailEnd/>
                    </a:ln>
                  </pic:spPr>
                </pic:pic>
              </a:graphicData>
            </a:graphic>
          </wp:inline>
        </w:drawing>
      </w:r>
    </w:p>
    <w:p w:rsidR="004A50D3" w:rsidRDefault="004A50D3" w:rsidP="004A50D3">
      <w:pPr>
        <w:pStyle w:val="Heading3"/>
      </w:pPr>
      <w:r>
        <w:t>Edit user</w:t>
      </w:r>
    </w:p>
    <w:p w:rsidR="004A50D3" w:rsidRDefault="004A50D3" w:rsidP="004A50D3">
      <w:r>
        <w:t xml:space="preserve">Administrator can edit details of registered </w:t>
      </w:r>
      <w:r w:rsidR="002E1EFA">
        <w:t xml:space="preserve">department </w:t>
      </w:r>
      <w:r>
        <w:t>user</w:t>
      </w:r>
    </w:p>
    <w:p w:rsidR="00361575" w:rsidRDefault="009D52C8" w:rsidP="004A50D3">
      <w:r>
        <w:rPr>
          <w:noProof/>
        </w:rPr>
        <w:pict>
          <v:shape id="_x0000_s1332" type="#_x0000_t120" style="position:absolute;left:0;text-align:left;margin-left:354.15pt;margin-top:130.85pt;width:23.65pt;height:27.55pt;z-index:251998208" fillcolor="#e36c0a [2409]" strokecolor="#f2f2f2 [3041]" strokeweight="1.5pt">
            <v:shadow on="t" type="perspective" color="#622423 [1605]" opacity=".5" offset="1pt" offset2="-1pt"/>
            <v:textbox style="mso-next-textbox:#_x0000_s1332">
              <w:txbxContent>
                <w:p w:rsidR="008C3EB7" w:rsidRPr="009E4666" w:rsidRDefault="008C3EB7" w:rsidP="00033EA5">
                  <w:pPr>
                    <w:jc w:val="center"/>
                    <w:rPr>
                      <w:b/>
                      <w:color w:val="000000" w:themeColor="text1"/>
                    </w:rPr>
                  </w:pPr>
                  <w:r>
                    <w:rPr>
                      <w:b/>
                      <w:color w:val="000000" w:themeColor="text1"/>
                    </w:rPr>
                    <w:t>1</w:t>
                  </w:r>
                </w:p>
              </w:txbxContent>
            </v:textbox>
          </v:shape>
        </w:pict>
      </w:r>
      <w:r w:rsidR="00A65075">
        <w:rPr>
          <w:noProof/>
        </w:rPr>
        <w:drawing>
          <wp:inline distT="0" distB="0" distL="0" distR="0">
            <wp:extent cx="5943600" cy="2502367"/>
            <wp:effectExtent l="19050" t="0" r="0" b="0"/>
            <wp:docPr id="4" name="Picture 1" descr="C:\Users\nupur\Desktop\monthly tasks\Admin user manual\Admin manual screen shots\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edit user.png"/>
                    <pic:cNvPicPr>
                      <a:picLocks noChangeAspect="1" noChangeArrowheads="1"/>
                    </pic:cNvPicPr>
                  </pic:nvPicPr>
                  <pic:blipFill>
                    <a:blip r:embed="rId113"/>
                    <a:srcRect/>
                    <a:stretch>
                      <a:fillRect/>
                    </a:stretch>
                  </pic:blipFill>
                  <pic:spPr bwMode="auto">
                    <a:xfrm>
                      <a:off x="0" y="0"/>
                      <a:ext cx="5943600" cy="2502367"/>
                    </a:xfrm>
                    <a:prstGeom prst="rect">
                      <a:avLst/>
                    </a:prstGeom>
                    <a:noFill/>
                    <a:ln w="9525">
                      <a:noFill/>
                      <a:miter lim="800000"/>
                      <a:headEnd/>
                      <a:tailEnd/>
                    </a:ln>
                  </pic:spPr>
                </pic:pic>
              </a:graphicData>
            </a:graphic>
          </wp:inline>
        </w:drawing>
      </w:r>
    </w:p>
    <w:p w:rsidR="00305280" w:rsidRDefault="009D52C8" w:rsidP="004A50D3">
      <w:r>
        <w:rPr>
          <w:noProof/>
        </w:rPr>
        <w:lastRenderedPageBreak/>
        <w:pict>
          <v:shape id="_x0000_s1354" type="#_x0000_t120" style="position:absolute;left:0;text-align:left;margin-left:256.85pt;margin-top:140.9pt;width:23.65pt;height:27.55pt;z-index:252019712" fillcolor="#e36c0a [2409]" strokecolor="#f2f2f2 [3041]" strokeweight="1.5pt">
            <v:shadow on="t" type="perspective" color="#622423 [1605]" opacity=".5" offset="1pt" offset2="-1pt"/>
            <v:textbox style="mso-next-textbox:#_x0000_s1354">
              <w:txbxContent>
                <w:p w:rsidR="008C3EB7" w:rsidRPr="009E4666" w:rsidRDefault="008C3EB7" w:rsidP="00305280">
                  <w:pPr>
                    <w:jc w:val="center"/>
                    <w:rPr>
                      <w:b/>
                      <w:color w:val="000000" w:themeColor="text1"/>
                    </w:rPr>
                  </w:pPr>
                  <w:r>
                    <w:rPr>
                      <w:b/>
                      <w:color w:val="000000" w:themeColor="text1"/>
                    </w:rPr>
                    <w:t>3</w:t>
                  </w:r>
                </w:p>
              </w:txbxContent>
            </v:textbox>
          </v:shape>
        </w:pict>
      </w:r>
      <w:r>
        <w:rPr>
          <w:noProof/>
        </w:rPr>
        <w:pict>
          <v:shape id="_x0000_s1353" type="#_x0000_t120" style="position:absolute;left:0;text-align:left;margin-left:131.6pt;margin-top:1.8pt;width:23.65pt;height:27.55pt;z-index:252018688" fillcolor="#e36c0a [2409]" strokecolor="#f2f2f2 [3041]" strokeweight="1.5pt">
            <v:shadow on="t" type="perspective" color="#622423 [1605]" opacity=".5" offset="1pt" offset2="-1pt"/>
            <v:textbox style="mso-next-textbox:#_x0000_s1353">
              <w:txbxContent>
                <w:p w:rsidR="008C3EB7" w:rsidRPr="009E4666" w:rsidRDefault="008C3EB7" w:rsidP="00305280">
                  <w:pPr>
                    <w:jc w:val="center"/>
                    <w:rPr>
                      <w:b/>
                      <w:color w:val="000000" w:themeColor="text1"/>
                    </w:rPr>
                  </w:pPr>
                  <w:r>
                    <w:rPr>
                      <w:b/>
                      <w:color w:val="000000" w:themeColor="text1"/>
                    </w:rPr>
                    <w:t>2</w:t>
                  </w:r>
                </w:p>
              </w:txbxContent>
            </v:textbox>
          </v:shape>
        </w:pict>
      </w:r>
      <w:r w:rsidR="00305280">
        <w:rPr>
          <w:noProof/>
        </w:rPr>
        <w:drawing>
          <wp:inline distT="0" distB="0" distL="0" distR="0">
            <wp:extent cx="5943600" cy="2349346"/>
            <wp:effectExtent l="19050" t="0" r="0" b="0"/>
            <wp:docPr id="100" name="Picture 1" descr="C:\Users\nupur\Desktop\monthly tasks\Admin user manual\Admin manual screen shots\edit 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edit user2.png"/>
                    <pic:cNvPicPr>
                      <a:picLocks noChangeAspect="1" noChangeArrowheads="1"/>
                    </pic:cNvPicPr>
                  </pic:nvPicPr>
                  <pic:blipFill>
                    <a:blip r:embed="rId114"/>
                    <a:srcRect/>
                    <a:stretch>
                      <a:fillRect/>
                    </a:stretch>
                  </pic:blipFill>
                  <pic:spPr bwMode="auto">
                    <a:xfrm>
                      <a:off x="0" y="0"/>
                      <a:ext cx="5943600" cy="2349346"/>
                    </a:xfrm>
                    <a:prstGeom prst="rect">
                      <a:avLst/>
                    </a:prstGeom>
                    <a:noFill/>
                    <a:ln w="9525">
                      <a:noFill/>
                      <a:miter lim="800000"/>
                      <a:headEnd/>
                      <a:tailEnd/>
                    </a:ln>
                  </pic:spPr>
                </pic:pic>
              </a:graphicData>
            </a:graphic>
          </wp:inline>
        </w:drawing>
      </w:r>
      <w:r w:rsidR="00305280">
        <w:rPr>
          <w:noProof/>
        </w:rPr>
        <w:drawing>
          <wp:inline distT="0" distB="0" distL="0" distR="0">
            <wp:extent cx="5943600" cy="426586"/>
            <wp:effectExtent l="19050" t="0" r="0" b="0"/>
            <wp:docPr id="101" name="Picture 2" descr="C:\Users\nupur\Desktop\monthly tasks\Admin user manual\Admin manual screen shots\edit u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edit user3.png"/>
                    <pic:cNvPicPr>
                      <a:picLocks noChangeAspect="1" noChangeArrowheads="1"/>
                    </pic:cNvPicPr>
                  </pic:nvPicPr>
                  <pic:blipFill>
                    <a:blip r:embed="rId115"/>
                    <a:srcRect/>
                    <a:stretch>
                      <a:fillRect/>
                    </a:stretch>
                  </pic:blipFill>
                  <pic:spPr bwMode="auto">
                    <a:xfrm>
                      <a:off x="0" y="0"/>
                      <a:ext cx="5943600" cy="426586"/>
                    </a:xfrm>
                    <a:prstGeom prst="rect">
                      <a:avLst/>
                    </a:prstGeom>
                    <a:noFill/>
                    <a:ln w="9525">
                      <a:noFill/>
                      <a:miter lim="800000"/>
                      <a:headEnd/>
                      <a:tailEnd/>
                    </a:ln>
                  </pic:spPr>
                </pic:pic>
              </a:graphicData>
            </a:graphic>
          </wp:inline>
        </w:drawing>
      </w:r>
    </w:p>
    <w:p w:rsidR="00305280" w:rsidRPr="00B62659" w:rsidRDefault="00305280" w:rsidP="00305280">
      <w:pPr>
        <w:rPr>
          <w:b/>
        </w:rPr>
      </w:pPr>
      <w:r w:rsidRPr="00B62659">
        <w:rPr>
          <w:b/>
        </w:rPr>
        <w:t xml:space="preserve">Steps to </w:t>
      </w:r>
      <w:r>
        <w:rPr>
          <w:b/>
        </w:rPr>
        <w:t>edit user</w:t>
      </w:r>
      <w:r w:rsidRPr="00B62659">
        <w:rPr>
          <w:b/>
        </w:rPr>
        <w:t>:</w:t>
      </w:r>
    </w:p>
    <w:p w:rsidR="00305280" w:rsidRDefault="00305280" w:rsidP="00305280">
      <w:pPr>
        <w:pStyle w:val="ListParagraph"/>
        <w:numPr>
          <w:ilvl w:val="0"/>
          <w:numId w:val="48"/>
        </w:numPr>
      </w:pPr>
      <w:r>
        <w:t>Click on edit icon from the Manage user listing</w:t>
      </w:r>
    </w:p>
    <w:p w:rsidR="00305280" w:rsidRDefault="00305280" w:rsidP="00305280">
      <w:pPr>
        <w:pStyle w:val="ListParagraph"/>
        <w:numPr>
          <w:ilvl w:val="0"/>
          <w:numId w:val="48"/>
        </w:numPr>
      </w:pPr>
      <w:r>
        <w:t>Edit details as per your requirement</w:t>
      </w:r>
    </w:p>
    <w:p w:rsidR="00305280" w:rsidRDefault="00305280" w:rsidP="00305280">
      <w:pPr>
        <w:pStyle w:val="ListParagraph"/>
        <w:numPr>
          <w:ilvl w:val="0"/>
          <w:numId w:val="48"/>
        </w:numPr>
      </w:pPr>
      <w:r>
        <w:t>Click on update button</w:t>
      </w:r>
    </w:p>
    <w:p w:rsidR="00305280" w:rsidRDefault="009D52C8" w:rsidP="00305280">
      <w:r>
        <w:rPr>
          <w:noProof/>
        </w:rPr>
        <w:pict>
          <v:rect id="_x0000_s1355" style="position:absolute;left:0;text-align:left;margin-left:-4.3pt;margin-top:38.9pt;width:43.8pt;height:27.8pt;z-index:252020736" fillcolor="#f79646 [3209]" strokecolor="#f2f2f2 [3041]" strokeweight="3pt">
            <v:shadow on="t" type="perspective" color="#974706 [1609]" opacity=".5" offset="1pt" offset2="-1pt"/>
            <v:textbox style="mso-next-textbox:#_x0000_s1355">
              <w:txbxContent>
                <w:p w:rsidR="008C3EB7" w:rsidRDefault="008C3EB7" w:rsidP="00D33176">
                  <w:r>
                    <w:t>Note</w:t>
                  </w:r>
                </w:p>
              </w:txbxContent>
            </v:textbox>
          </v:rect>
        </w:pict>
      </w:r>
      <w:r w:rsidR="00305280">
        <w:t xml:space="preserve">On successful update, you will be notified with a message </w:t>
      </w:r>
      <w:r w:rsidR="00305280" w:rsidRPr="00B62659">
        <w:rPr>
          <w:b/>
        </w:rPr>
        <w:t>“</w:t>
      </w:r>
      <w:r w:rsidR="00305280">
        <w:rPr>
          <w:b/>
        </w:rPr>
        <w:t>User profile updated</w:t>
      </w:r>
      <w:r w:rsidR="00305280" w:rsidRPr="00B62659">
        <w:rPr>
          <w:b/>
        </w:rPr>
        <w:t xml:space="preserve"> successfully” </w:t>
      </w:r>
      <w:r w:rsidR="00305280" w:rsidRPr="00305280">
        <w:t>and you will be redirected to manage user listing</w:t>
      </w:r>
    </w:p>
    <w:p w:rsidR="00D33176" w:rsidRPr="00305280" w:rsidRDefault="00D33176" w:rsidP="00305280">
      <w:r>
        <w:t xml:space="preserve">               Only department and designation of department user can be edited</w:t>
      </w:r>
    </w:p>
    <w:p w:rsidR="004A50D3" w:rsidRDefault="00A46253" w:rsidP="00A46253">
      <w:pPr>
        <w:pStyle w:val="Heading3"/>
      </w:pPr>
      <w:r>
        <w:t>Reset password</w:t>
      </w:r>
    </w:p>
    <w:p w:rsidR="00A46253" w:rsidRDefault="00A46253" w:rsidP="00A46253">
      <w:r>
        <w:t xml:space="preserve">Administrator can reset password in case </w:t>
      </w:r>
      <w:r w:rsidR="00225AD9">
        <w:t>department user</w:t>
      </w:r>
      <w:r>
        <w:t xml:space="preserve"> has forgotten password</w:t>
      </w:r>
    </w:p>
    <w:p w:rsidR="00A65075" w:rsidRDefault="009D52C8" w:rsidP="00A46253">
      <w:r>
        <w:rPr>
          <w:noProof/>
        </w:rPr>
        <w:lastRenderedPageBreak/>
        <w:pict>
          <v:shape id="_x0000_s1333" type="#_x0000_t120" style="position:absolute;left:0;text-align:left;margin-left:374.15pt;margin-top:128.2pt;width:23.65pt;height:27.55pt;z-index:251999232" fillcolor="#e36c0a [2409]" strokecolor="#f2f2f2 [3041]" strokeweight="1.5pt">
            <v:shadow on="t" type="perspective" color="#622423 [1605]" opacity=".5" offset="1pt" offset2="-1pt"/>
            <v:textbox style="mso-next-textbox:#_x0000_s1333">
              <w:txbxContent>
                <w:p w:rsidR="008C3EB7" w:rsidRPr="009E4666" w:rsidRDefault="008C3EB7" w:rsidP="00033EA5">
                  <w:pPr>
                    <w:jc w:val="center"/>
                    <w:rPr>
                      <w:b/>
                      <w:color w:val="000000" w:themeColor="text1"/>
                    </w:rPr>
                  </w:pPr>
                  <w:r>
                    <w:rPr>
                      <w:b/>
                      <w:color w:val="000000" w:themeColor="text1"/>
                    </w:rPr>
                    <w:t>1</w:t>
                  </w:r>
                </w:p>
              </w:txbxContent>
            </v:textbox>
          </v:shape>
        </w:pict>
      </w:r>
      <w:r w:rsidR="00A65075">
        <w:rPr>
          <w:noProof/>
        </w:rPr>
        <w:drawing>
          <wp:inline distT="0" distB="0" distL="0" distR="0">
            <wp:extent cx="5943600" cy="2496951"/>
            <wp:effectExtent l="19050" t="0" r="0" b="0"/>
            <wp:docPr id="6" name="Picture 2" descr="C:\Users\nupur\Desktop\monthly tasks\Admin user manual\Admin manual screen shots\reset user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reset user password.png"/>
                    <pic:cNvPicPr>
                      <a:picLocks noChangeAspect="1" noChangeArrowheads="1"/>
                    </pic:cNvPicPr>
                  </pic:nvPicPr>
                  <pic:blipFill>
                    <a:blip r:embed="rId116"/>
                    <a:srcRect/>
                    <a:stretch>
                      <a:fillRect/>
                    </a:stretch>
                  </pic:blipFill>
                  <pic:spPr bwMode="auto">
                    <a:xfrm>
                      <a:off x="0" y="0"/>
                      <a:ext cx="5943600" cy="2496951"/>
                    </a:xfrm>
                    <a:prstGeom prst="rect">
                      <a:avLst/>
                    </a:prstGeom>
                    <a:noFill/>
                    <a:ln w="9525">
                      <a:noFill/>
                      <a:miter lim="800000"/>
                      <a:headEnd/>
                      <a:tailEnd/>
                    </a:ln>
                  </pic:spPr>
                </pic:pic>
              </a:graphicData>
            </a:graphic>
          </wp:inline>
        </w:drawing>
      </w:r>
    </w:p>
    <w:p w:rsidR="004E7237" w:rsidRDefault="004E7237" w:rsidP="00A46253"/>
    <w:p w:rsidR="004E7237" w:rsidRDefault="009D52C8" w:rsidP="00A462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pict>
          <v:shape id="_x0000_s1334" type="#_x0000_t120" style="position:absolute;left:0;text-align:left;margin-left:108.1pt;margin-top:67.45pt;width:23.65pt;height:27.55pt;z-index:252000256" fillcolor="#e36c0a [2409]" strokecolor="#f2f2f2 [3041]" strokeweight="1.5pt">
            <v:shadow on="t" type="perspective" color="#622423 [1605]" opacity=".5" offset="1pt" offset2="-1pt"/>
            <v:textbox style="mso-next-textbox:#_x0000_s1334">
              <w:txbxContent>
                <w:p w:rsidR="008C3EB7" w:rsidRPr="009E4666" w:rsidRDefault="008C3EB7" w:rsidP="00033EA5">
                  <w:pPr>
                    <w:jc w:val="center"/>
                    <w:rPr>
                      <w:b/>
                      <w:color w:val="000000" w:themeColor="text1"/>
                    </w:rPr>
                  </w:pPr>
                  <w:r>
                    <w:rPr>
                      <w:b/>
                      <w:color w:val="000000" w:themeColor="text1"/>
                    </w:rPr>
                    <w:t>2</w:t>
                  </w:r>
                </w:p>
              </w:txbxContent>
            </v:textbox>
          </v:shape>
        </w:pict>
      </w:r>
      <w:r w:rsidR="00A65075">
        <w:rPr>
          <w:noProof/>
        </w:rPr>
        <w:drawing>
          <wp:inline distT="0" distB="0" distL="0" distR="0">
            <wp:extent cx="3235960" cy="1670050"/>
            <wp:effectExtent l="19050" t="0" r="2540" b="0"/>
            <wp:docPr id="12" name="Picture 3" descr="C:\Users\nupur\Desktop\monthly tasks\Admin user manual\Admin manual screen shots\reset user pass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reset user password1.png"/>
                    <pic:cNvPicPr>
                      <a:picLocks noChangeAspect="1" noChangeArrowheads="1"/>
                    </pic:cNvPicPr>
                  </pic:nvPicPr>
                  <pic:blipFill>
                    <a:blip r:embed="rId117"/>
                    <a:srcRect/>
                    <a:stretch>
                      <a:fillRect/>
                    </a:stretch>
                  </pic:blipFill>
                  <pic:spPr bwMode="auto">
                    <a:xfrm>
                      <a:off x="0" y="0"/>
                      <a:ext cx="3235960" cy="1670050"/>
                    </a:xfrm>
                    <a:prstGeom prst="rect">
                      <a:avLst/>
                    </a:prstGeom>
                    <a:noFill/>
                    <a:ln w="9525">
                      <a:noFill/>
                      <a:miter lim="800000"/>
                      <a:headEnd/>
                      <a:tailEnd/>
                    </a:ln>
                  </pic:spPr>
                </pic:pic>
              </a:graphicData>
            </a:graphic>
          </wp:inline>
        </w:drawing>
      </w:r>
      <w:r w:rsidR="00A65075" w:rsidRPr="00A65075">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4E7237" w:rsidRDefault="009D52C8" w:rsidP="00A46253">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pict>
          <v:shape id="_x0000_s1335" type="#_x0000_t120" style="position:absolute;left:0;text-align:left;margin-left:167.65pt;margin-top:61.65pt;width:23.65pt;height:27.55pt;z-index:252001280" fillcolor="#e36c0a [2409]" strokecolor="#f2f2f2 [3041]" strokeweight="1.5pt">
            <v:shadow on="t" type="perspective" color="#622423 [1605]" opacity=".5" offset="1pt" offset2="-1pt"/>
            <v:textbox style="mso-next-textbox:#_x0000_s1335">
              <w:txbxContent>
                <w:p w:rsidR="008C3EB7" w:rsidRPr="009E4666" w:rsidRDefault="008C3EB7" w:rsidP="00033EA5">
                  <w:pPr>
                    <w:jc w:val="center"/>
                    <w:rPr>
                      <w:b/>
                      <w:color w:val="000000" w:themeColor="text1"/>
                    </w:rPr>
                  </w:pPr>
                  <w:r>
                    <w:rPr>
                      <w:b/>
                      <w:color w:val="000000" w:themeColor="text1"/>
                    </w:rPr>
                    <w:t>3</w:t>
                  </w:r>
                </w:p>
              </w:txbxContent>
            </v:textbox>
          </v:shape>
        </w:pict>
      </w:r>
      <w:r w:rsidR="00A65075">
        <w:rPr>
          <w:noProof/>
        </w:rPr>
        <w:drawing>
          <wp:inline distT="0" distB="0" distL="0" distR="0">
            <wp:extent cx="3458845" cy="1153160"/>
            <wp:effectExtent l="19050" t="0" r="8255" b="0"/>
            <wp:docPr id="13" name="Picture 4" descr="C:\Users\nupur\Desktop\monthly tasks\Admin user manual\Admin manual screen shots\reset user password 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reset user password alert.png"/>
                    <pic:cNvPicPr>
                      <a:picLocks noChangeAspect="1" noChangeArrowheads="1"/>
                    </pic:cNvPicPr>
                  </pic:nvPicPr>
                  <pic:blipFill>
                    <a:blip r:embed="rId118"/>
                    <a:srcRect/>
                    <a:stretch>
                      <a:fillRect/>
                    </a:stretch>
                  </pic:blipFill>
                  <pic:spPr bwMode="auto">
                    <a:xfrm>
                      <a:off x="0" y="0"/>
                      <a:ext cx="3458845" cy="1153160"/>
                    </a:xfrm>
                    <a:prstGeom prst="rect">
                      <a:avLst/>
                    </a:prstGeom>
                    <a:noFill/>
                    <a:ln w="9525">
                      <a:noFill/>
                      <a:miter lim="800000"/>
                      <a:headEnd/>
                      <a:tailEnd/>
                    </a:ln>
                  </pic:spPr>
                </pic:pic>
              </a:graphicData>
            </a:graphic>
          </wp:inline>
        </w:drawing>
      </w:r>
      <w:r w:rsidR="00A65075" w:rsidRPr="00A65075">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65075" w:rsidRDefault="00A65075" w:rsidP="00A46253">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943600" cy="382107"/>
            <wp:effectExtent l="19050" t="0" r="0" b="0"/>
            <wp:docPr id="35" name="Picture 5" descr="C:\Users\nupur\Desktop\monthly tasks\Admin user manual\Admin manual screen shots\reset user password 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reset user password msg.png"/>
                    <pic:cNvPicPr>
                      <a:picLocks noChangeAspect="1" noChangeArrowheads="1"/>
                    </pic:cNvPicPr>
                  </pic:nvPicPr>
                  <pic:blipFill>
                    <a:blip r:embed="rId119"/>
                    <a:srcRect/>
                    <a:stretch>
                      <a:fillRect/>
                    </a:stretch>
                  </pic:blipFill>
                  <pic:spPr bwMode="auto">
                    <a:xfrm>
                      <a:off x="0" y="0"/>
                      <a:ext cx="5943600" cy="382107"/>
                    </a:xfrm>
                    <a:prstGeom prst="rect">
                      <a:avLst/>
                    </a:prstGeom>
                    <a:noFill/>
                    <a:ln w="9525">
                      <a:noFill/>
                      <a:miter lim="800000"/>
                      <a:headEnd/>
                      <a:tailEnd/>
                    </a:ln>
                  </pic:spPr>
                </pic:pic>
              </a:graphicData>
            </a:graphic>
          </wp:inline>
        </w:drawing>
      </w:r>
    </w:p>
    <w:p w:rsidR="004E7237" w:rsidRPr="00B62659" w:rsidRDefault="004E7237" w:rsidP="00A46253">
      <w:pPr>
        <w:rPr>
          <w:b/>
        </w:rPr>
      </w:pPr>
      <w:r w:rsidRPr="00B62659">
        <w:rPr>
          <w:b/>
        </w:rPr>
        <w:t>Steps to reset password:</w:t>
      </w:r>
    </w:p>
    <w:p w:rsidR="004E7237" w:rsidRDefault="00B62659" w:rsidP="00DA2168">
      <w:pPr>
        <w:pStyle w:val="ListParagraph"/>
        <w:numPr>
          <w:ilvl w:val="0"/>
          <w:numId w:val="59"/>
        </w:numPr>
      </w:pPr>
      <w:r>
        <w:t>Click on Reset password icon from the Manage user listing</w:t>
      </w:r>
    </w:p>
    <w:p w:rsidR="00B62659" w:rsidRDefault="00B62659" w:rsidP="00DA2168">
      <w:pPr>
        <w:pStyle w:val="ListParagraph"/>
        <w:numPr>
          <w:ilvl w:val="0"/>
          <w:numId w:val="59"/>
        </w:numPr>
      </w:pPr>
      <w:r>
        <w:t>On confirmation click on ok</w:t>
      </w:r>
    </w:p>
    <w:p w:rsidR="00B62659" w:rsidRPr="00B62659" w:rsidRDefault="00B62659" w:rsidP="00B62659">
      <w:pPr>
        <w:rPr>
          <w:b/>
        </w:rPr>
      </w:pPr>
      <w:r>
        <w:lastRenderedPageBreak/>
        <w:t xml:space="preserve">On successful reset, you will receive an alert message that notifies your Email id and new password set, Click on ok and you will be notified with a message as </w:t>
      </w:r>
      <w:r w:rsidRPr="00B62659">
        <w:rPr>
          <w:b/>
        </w:rPr>
        <w:t xml:space="preserve">“Password reset successfully” </w:t>
      </w:r>
    </w:p>
    <w:p w:rsidR="00A46253" w:rsidRDefault="00A46253" w:rsidP="00A46253">
      <w:pPr>
        <w:pStyle w:val="Heading3"/>
      </w:pPr>
      <w:r>
        <w:t>Disable</w:t>
      </w:r>
    </w:p>
    <w:p w:rsidR="00C81E1B" w:rsidRDefault="00C81E1B" w:rsidP="00C81E1B">
      <w:r>
        <w:t>Administrator can disable approved user</w:t>
      </w:r>
      <w:r w:rsidR="00A81A86">
        <w:t xml:space="preserve"> through manage user listing that lists u</w:t>
      </w:r>
      <w:r>
        <w:t>ser name, department and designation to which the user belongs</w:t>
      </w:r>
    </w:p>
    <w:p w:rsidR="00A21FD7" w:rsidRDefault="009D52C8" w:rsidP="00C81E1B">
      <w:r>
        <w:rPr>
          <w:noProof/>
        </w:rPr>
        <w:pict>
          <v:shape id="_x0000_s1336" type="#_x0000_t120" style="position:absolute;left:0;text-align:left;margin-left:376.05pt;margin-top:132.85pt;width:23.65pt;height:27.55pt;z-index:252002304" fillcolor="#e36c0a [2409]" strokecolor="#f2f2f2 [3041]" strokeweight="1.5pt">
            <v:shadow on="t" type="perspective" color="#622423 [1605]" opacity=".5" offset="1pt" offset2="-1pt"/>
            <v:textbox style="mso-next-textbox:#_x0000_s1336">
              <w:txbxContent>
                <w:p w:rsidR="008C3EB7" w:rsidRPr="009E4666" w:rsidRDefault="008C3EB7" w:rsidP="00033EA5">
                  <w:pPr>
                    <w:jc w:val="center"/>
                    <w:rPr>
                      <w:b/>
                      <w:color w:val="000000" w:themeColor="text1"/>
                    </w:rPr>
                  </w:pPr>
                  <w:r>
                    <w:rPr>
                      <w:b/>
                      <w:color w:val="000000" w:themeColor="text1"/>
                    </w:rPr>
                    <w:t>1</w:t>
                  </w:r>
                </w:p>
              </w:txbxContent>
            </v:textbox>
          </v:shape>
        </w:pict>
      </w:r>
      <w:r w:rsidR="00A81A86">
        <w:rPr>
          <w:noProof/>
        </w:rPr>
        <w:drawing>
          <wp:inline distT="0" distB="0" distL="0" distR="0">
            <wp:extent cx="5943600" cy="2494506"/>
            <wp:effectExtent l="19050" t="0" r="0" b="0"/>
            <wp:docPr id="47" name="Picture 6" descr="C:\Users\nupur\Desktop\monthly tasks\Admin user manual\Admin manual screen shots\disab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pur\Desktop\monthly tasks\Admin user manual\Admin manual screen shots\disable user.png"/>
                    <pic:cNvPicPr>
                      <a:picLocks noChangeAspect="1" noChangeArrowheads="1"/>
                    </pic:cNvPicPr>
                  </pic:nvPicPr>
                  <pic:blipFill>
                    <a:blip r:embed="rId120"/>
                    <a:srcRect/>
                    <a:stretch>
                      <a:fillRect/>
                    </a:stretch>
                  </pic:blipFill>
                  <pic:spPr bwMode="auto">
                    <a:xfrm>
                      <a:off x="0" y="0"/>
                      <a:ext cx="5943600" cy="2494506"/>
                    </a:xfrm>
                    <a:prstGeom prst="rect">
                      <a:avLst/>
                    </a:prstGeom>
                    <a:noFill/>
                    <a:ln w="9525">
                      <a:noFill/>
                      <a:miter lim="800000"/>
                      <a:headEnd/>
                      <a:tailEnd/>
                    </a:ln>
                  </pic:spPr>
                </pic:pic>
              </a:graphicData>
            </a:graphic>
          </wp:inline>
        </w:drawing>
      </w:r>
    </w:p>
    <w:p w:rsidR="00A81A86" w:rsidRPr="00A81A86" w:rsidRDefault="009D52C8" w:rsidP="00C81E1B">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pict>
          <v:shape id="_x0000_s1338" type="#_x0000_t120" style="position:absolute;left:0;text-align:left;margin-left:142pt;margin-top:130.45pt;width:23.65pt;height:27.55pt;z-index:252004352" fillcolor="#e36c0a [2409]" strokecolor="#f2f2f2 [3041]" strokeweight="1.5pt">
            <v:shadow on="t" type="perspective" color="#622423 [1605]" opacity=".5" offset="1pt" offset2="-1pt"/>
            <v:textbox style="mso-next-textbox:#_x0000_s1338">
              <w:txbxContent>
                <w:p w:rsidR="008C3EB7" w:rsidRPr="009E4666" w:rsidRDefault="008C3EB7" w:rsidP="00033EA5">
                  <w:pPr>
                    <w:jc w:val="center"/>
                    <w:rPr>
                      <w:b/>
                      <w:color w:val="000000" w:themeColor="text1"/>
                    </w:rPr>
                  </w:pPr>
                  <w:r>
                    <w:rPr>
                      <w:b/>
                      <w:color w:val="000000" w:themeColor="text1"/>
                    </w:rPr>
                    <w:t>3</w:t>
                  </w:r>
                </w:p>
              </w:txbxContent>
            </v:textbox>
          </v:shape>
        </w:pict>
      </w:r>
      <w:r w:rsidRPr="009D52C8">
        <w:rPr>
          <w:noProof/>
        </w:rPr>
        <w:pict>
          <v:shape id="_x0000_s1337" type="#_x0000_t120" style="position:absolute;left:0;text-align:left;margin-left:54.9pt;margin-top:68.4pt;width:23.65pt;height:27.55pt;z-index:252003328" fillcolor="#e36c0a [2409]" strokecolor="#f2f2f2 [3041]" strokeweight="1.5pt">
            <v:shadow on="t" type="perspective" color="#622423 [1605]" opacity=".5" offset="1pt" offset2="-1pt"/>
            <v:textbox style="mso-next-textbox:#_x0000_s1337">
              <w:txbxContent>
                <w:p w:rsidR="008C3EB7" w:rsidRPr="009E4666" w:rsidRDefault="008C3EB7" w:rsidP="00033EA5">
                  <w:pPr>
                    <w:jc w:val="center"/>
                    <w:rPr>
                      <w:b/>
                      <w:color w:val="000000" w:themeColor="text1"/>
                    </w:rPr>
                  </w:pPr>
                  <w:r>
                    <w:rPr>
                      <w:b/>
                      <w:color w:val="000000" w:themeColor="text1"/>
                    </w:rPr>
                    <w:t>2</w:t>
                  </w:r>
                </w:p>
              </w:txbxContent>
            </v:textbox>
          </v:shape>
        </w:pict>
      </w:r>
      <w:r w:rsidR="00A81A86">
        <w:rPr>
          <w:noProof/>
        </w:rPr>
        <w:drawing>
          <wp:inline distT="0" distB="0" distL="0" distR="0">
            <wp:extent cx="5943600" cy="2029774"/>
            <wp:effectExtent l="19050" t="0" r="0" b="0"/>
            <wp:docPr id="49" name="Picture 7" descr="C:\Users\nupur\Desktop\monthly tasks\Admin user manual\Admin manual screen shots\disable 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pur\Desktop\monthly tasks\Admin user manual\Admin manual screen shots\disable user1.png"/>
                    <pic:cNvPicPr>
                      <a:picLocks noChangeAspect="1" noChangeArrowheads="1"/>
                    </pic:cNvPicPr>
                  </pic:nvPicPr>
                  <pic:blipFill>
                    <a:blip r:embed="rId121"/>
                    <a:srcRect/>
                    <a:stretch>
                      <a:fillRect/>
                    </a:stretch>
                  </pic:blipFill>
                  <pic:spPr bwMode="auto">
                    <a:xfrm>
                      <a:off x="0" y="0"/>
                      <a:ext cx="5943600" cy="2029774"/>
                    </a:xfrm>
                    <a:prstGeom prst="rect">
                      <a:avLst/>
                    </a:prstGeom>
                    <a:noFill/>
                    <a:ln w="9525">
                      <a:noFill/>
                      <a:miter lim="800000"/>
                      <a:headEnd/>
                      <a:tailEnd/>
                    </a:ln>
                  </pic:spPr>
                </pic:pic>
              </a:graphicData>
            </a:graphic>
          </wp:inline>
        </w:drawing>
      </w:r>
      <w:r w:rsidR="00A81A86" w:rsidRPr="00A81A86">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A81A86">
        <w:rPr>
          <w:noProof/>
        </w:rPr>
        <w:drawing>
          <wp:inline distT="0" distB="0" distL="0" distR="0">
            <wp:extent cx="5943600" cy="429285"/>
            <wp:effectExtent l="19050" t="0" r="0" b="0"/>
            <wp:docPr id="3714" name="Picture 8" descr="C:\Users\nupur\Desktop\monthly tasks\Admin user manual\Admin manual screen shots\disable user 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pur\Desktop\monthly tasks\Admin user manual\Admin manual screen shots\disable user msg.png"/>
                    <pic:cNvPicPr>
                      <a:picLocks noChangeAspect="1" noChangeArrowheads="1"/>
                    </pic:cNvPicPr>
                  </pic:nvPicPr>
                  <pic:blipFill>
                    <a:blip r:embed="rId122"/>
                    <a:srcRect/>
                    <a:stretch>
                      <a:fillRect/>
                    </a:stretch>
                  </pic:blipFill>
                  <pic:spPr bwMode="auto">
                    <a:xfrm>
                      <a:off x="0" y="0"/>
                      <a:ext cx="5943600" cy="429285"/>
                    </a:xfrm>
                    <a:prstGeom prst="rect">
                      <a:avLst/>
                    </a:prstGeom>
                    <a:noFill/>
                    <a:ln w="9525">
                      <a:noFill/>
                      <a:miter lim="800000"/>
                      <a:headEnd/>
                      <a:tailEnd/>
                    </a:ln>
                  </pic:spPr>
                </pic:pic>
              </a:graphicData>
            </a:graphic>
          </wp:inline>
        </w:drawing>
      </w:r>
    </w:p>
    <w:p w:rsidR="006B420B" w:rsidRPr="00BA668B" w:rsidRDefault="00A81A86" w:rsidP="00C81E1B">
      <w:pPr>
        <w:rPr>
          <w:b/>
        </w:rPr>
      </w:pPr>
      <w:r w:rsidRPr="00BA668B">
        <w:rPr>
          <w:b/>
        </w:rPr>
        <w:t>Steps to disable user:</w:t>
      </w:r>
    </w:p>
    <w:p w:rsidR="00A81A86" w:rsidRDefault="00A81A86" w:rsidP="00A81A86">
      <w:pPr>
        <w:pStyle w:val="ListParagraph"/>
        <w:numPr>
          <w:ilvl w:val="0"/>
          <w:numId w:val="49"/>
        </w:numPr>
      </w:pPr>
      <w:r>
        <w:t>Click on the disable icon from the manage user listing</w:t>
      </w:r>
    </w:p>
    <w:p w:rsidR="00A81A86" w:rsidRDefault="00A81A86" w:rsidP="00A81A86">
      <w:pPr>
        <w:pStyle w:val="ListParagraph"/>
        <w:numPr>
          <w:ilvl w:val="0"/>
          <w:numId w:val="49"/>
        </w:numPr>
      </w:pPr>
      <w:r>
        <w:t>Enter remarks to disable user</w:t>
      </w:r>
    </w:p>
    <w:p w:rsidR="00A81A86" w:rsidRDefault="00A81A86" w:rsidP="00A81A86">
      <w:pPr>
        <w:pStyle w:val="ListParagraph"/>
        <w:numPr>
          <w:ilvl w:val="0"/>
          <w:numId w:val="49"/>
        </w:numPr>
      </w:pPr>
      <w:r>
        <w:lastRenderedPageBreak/>
        <w:t>Click on Disable button</w:t>
      </w:r>
    </w:p>
    <w:p w:rsidR="00A81A86" w:rsidRPr="00A81A86" w:rsidRDefault="00A81A86" w:rsidP="00A81A86">
      <w:pPr>
        <w:rPr>
          <w:b/>
        </w:rPr>
      </w:pPr>
      <w:r>
        <w:t>On successful user</w:t>
      </w:r>
      <w:r w:rsidR="00A67722">
        <w:t xml:space="preserve"> disable</w:t>
      </w:r>
      <w:r>
        <w:t xml:space="preserve">, you will be notified with a message </w:t>
      </w:r>
      <w:r w:rsidRPr="00A81A86">
        <w:rPr>
          <w:b/>
        </w:rPr>
        <w:t>“Department user disabled successfully”</w:t>
      </w:r>
    </w:p>
    <w:p w:rsidR="00A81A86" w:rsidRDefault="00A81A86" w:rsidP="00A46253">
      <w:pPr>
        <w:pStyle w:val="Heading3"/>
      </w:pPr>
      <w:r>
        <w:t xml:space="preserve">Enable </w:t>
      </w:r>
    </w:p>
    <w:p w:rsidR="003564F9" w:rsidRDefault="00BA668B" w:rsidP="003564F9">
      <w:r>
        <w:t xml:space="preserve">Administrator can enable disabled </w:t>
      </w:r>
      <w:r w:rsidR="003564F9">
        <w:t>user through manage user listing that lists user name, department and designation to which the user belongs</w:t>
      </w:r>
    </w:p>
    <w:p w:rsidR="00BA668B" w:rsidRDefault="009D52C8" w:rsidP="003564F9">
      <w:r>
        <w:rPr>
          <w:noProof/>
        </w:rPr>
        <w:pict>
          <v:shape id="_x0000_s1339" type="#_x0000_t120" style="position:absolute;left:0;text-align:left;margin-left:456.15pt;margin-top:133.55pt;width:23.65pt;height:27.55pt;z-index:252005376" fillcolor="#e36c0a [2409]" strokecolor="#f2f2f2 [3041]" strokeweight="1.5pt">
            <v:shadow on="t" type="perspective" color="#622423 [1605]" opacity=".5" offset="1pt" offset2="-1pt"/>
            <v:textbox style="mso-next-textbox:#_x0000_s1339">
              <w:txbxContent>
                <w:p w:rsidR="008C3EB7" w:rsidRPr="009E4666" w:rsidRDefault="008C3EB7" w:rsidP="00033EA5">
                  <w:pPr>
                    <w:jc w:val="center"/>
                    <w:rPr>
                      <w:b/>
                      <w:color w:val="000000" w:themeColor="text1"/>
                    </w:rPr>
                  </w:pPr>
                  <w:r>
                    <w:rPr>
                      <w:b/>
                      <w:color w:val="000000" w:themeColor="text1"/>
                    </w:rPr>
                    <w:t>1</w:t>
                  </w:r>
                </w:p>
              </w:txbxContent>
            </v:textbox>
          </v:shape>
        </w:pict>
      </w:r>
      <w:r w:rsidR="00BA668B">
        <w:rPr>
          <w:noProof/>
        </w:rPr>
        <w:drawing>
          <wp:inline distT="0" distB="0" distL="0" distR="0">
            <wp:extent cx="5943600" cy="2511217"/>
            <wp:effectExtent l="19050" t="0" r="0" b="0"/>
            <wp:docPr id="3715" name="Picture 9" descr="C:\Users\nupur\Desktop\monthly tasks\Admin user manual\Admin manual screen shots\enabl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pur\Desktop\monthly tasks\Admin user manual\Admin manual screen shots\enable user.png"/>
                    <pic:cNvPicPr>
                      <a:picLocks noChangeAspect="1" noChangeArrowheads="1"/>
                    </pic:cNvPicPr>
                  </pic:nvPicPr>
                  <pic:blipFill>
                    <a:blip r:embed="rId123"/>
                    <a:srcRect/>
                    <a:stretch>
                      <a:fillRect/>
                    </a:stretch>
                  </pic:blipFill>
                  <pic:spPr bwMode="auto">
                    <a:xfrm>
                      <a:off x="0" y="0"/>
                      <a:ext cx="5943600" cy="2511217"/>
                    </a:xfrm>
                    <a:prstGeom prst="rect">
                      <a:avLst/>
                    </a:prstGeom>
                    <a:noFill/>
                    <a:ln w="9525">
                      <a:noFill/>
                      <a:miter lim="800000"/>
                      <a:headEnd/>
                      <a:tailEnd/>
                    </a:ln>
                  </pic:spPr>
                </pic:pic>
              </a:graphicData>
            </a:graphic>
          </wp:inline>
        </w:drawing>
      </w:r>
    </w:p>
    <w:p w:rsidR="00BA668B" w:rsidRDefault="009D52C8" w:rsidP="003564F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pict>
          <v:shape id="_x0000_s1341" type="#_x0000_t120" style="position:absolute;left:0;text-align:left;margin-left:139.4pt;margin-top:138.7pt;width:23.65pt;height:27.55pt;z-index:252007424" fillcolor="#e36c0a [2409]" strokecolor="#f2f2f2 [3041]" strokeweight="1.5pt">
            <v:shadow on="t" type="perspective" color="#622423 [1605]" opacity=".5" offset="1pt" offset2="-1pt"/>
            <v:textbox style="mso-next-textbox:#_x0000_s1341">
              <w:txbxContent>
                <w:p w:rsidR="008C3EB7" w:rsidRPr="009E4666" w:rsidRDefault="008C3EB7" w:rsidP="00033EA5">
                  <w:pPr>
                    <w:jc w:val="center"/>
                    <w:rPr>
                      <w:b/>
                      <w:color w:val="000000" w:themeColor="text1"/>
                    </w:rPr>
                  </w:pPr>
                  <w:r>
                    <w:rPr>
                      <w:b/>
                      <w:color w:val="000000" w:themeColor="text1"/>
                    </w:rPr>
                    <w:t>3</w:t>
                  </w:r>
                </w:p>
              </w:txbxContent>
            </v:textbox>
          </v:shape>
        </w:pict>
      </w:r>
      <w:r w:rsidRPr="009D52C8">
        <w:rPr>
          <w:noProof/>
        </w:rPr>
        <w:pict>
          <v:shape id="_x0000_s1340" type="#_x0000_t120" style="position:absolute;left:0;text-align:left;margin-left:58.6pt;margin-top:74.4pt;width:23.65pt;height:27.55pt;z-index:252006400" fillcolor="#e36c0a [2409]" strokecolor="#f2f2f2 [3041]" strokeweight="1.5pt">
            <v:shadow on="t" type="perspective" color="#622423 [1605]" opacity=".5" offset="1pt" offset2="-1pt"/>
            <v:textbox style="mso-next-textbox:#_x0000_s1340">
              <w:txbxContent>
                <w:p w:rsidR="008C3EB7" w:rsidRPr="009E4666" w:rsidRDefault="008C3EB7" w:rsidP="00033EA5">
                  <w:pPr>
                    <w:rPr>
                      <w:b/>
                      <w:color w:val="000000" w:themeColor="text1"/>
                    </w:rPr>
                  </w:pPr>
                  <w:r>
                    <w:rPr>
                      <w:b/>
                      <w:color w:val="000000" w:themeColor="text1"/>
                    </w:rPr>
                    <w:t>2</w:t>
                  </w:r>
                </w:p>
              </w:txbxContent>
            </v:textbox>
          </v:shape>
        </w:pict>
      </w:r>
      <w:r w:rsidR="00BA668B">
        <w:rPr>
          <w:noProof/>
        </w:rPr>
        <w:drawing>
          <wp:inline distT="0" distB="0" distL="0" distR="0">
            <wp:extent cx="5943600" cy="2052676"/>
            <wp:effectExtent l="19050" t="0" r="0" b="0"/>
            <wp:docPr id="3722" name="Picture 11" descr="C:\Users\nupur\Desktop\monthly tasks\Admin user manual\Admin manual screen shots\enable 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pur\Desktop\monthly tasks\Admin user manual\Admin manual screen shots\enable user1.png"/>
                    <pic:cNvPicPr>
                      <a:picLocks noChangeAspect="1" noChangeArrowheads="1"/>
                    </pic:cNvPicPr>
                  </pic:nvPicPr>
                  <pic:blipFill>
                    <a:blip r:embed="rId124"/>
                    <a:srcRect/>
                    <a:stretch>
                      <a:fillRect/>
                    </a:stretch>
                  </pic:blipFill>
                  <pic:spPr bwMode="auto">
                    <a:xfrm>
                      <a:off x="0" y="0"/>
                      <a:ext cx="5943600" cy="2052676"/>
                    </a:xfrm>
                    <a:prstGeom prst="rect">
                      <a:avLst/>
                    </a:prstGeom>
                    <a:noFill/>
                    <a:ln w="9525">
                      <a:noFill/>
                      <a:miter lim="800000"/>
                      <a:headEnd/>
                      <a:tailEnd/>
                    </a:ln>
                  </pic:spPr>
                </pic:pic>
              </a:graphicData>
            </a:graphic>
          </wp:inline>
        </w:drawing>
      </w:r>
    </w:p>
    <w:p w:rsidR="00BA668B" w:rsidRDefault="00BA668B" w:rsidP="003564F9">
      <w:r w:rsidRPr="00BA668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extent cx="5943600" cy="392840"/>
            <wp:effectExtent l="19050" t="0" r="0" b="0"/>
            <wp:docPr id="3726" name="Picture 12" descr="C:\Users\nupur\Desktop\monthly tasks\Admin user manual\Admin manual screen shots\enable 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pur\Desktop\monthly tasks\Admin user manual\Admin manual screen shots\enable user2.png"/>
                    <pic:cNvPicPr>
                      <a:picLocks noChangeAspect="1" noChangeArrowheads="1"/>
                    </pic:cNvPicPr>
                  </pic:nvPicPr>
                  <pic:blipFill>
                    <a:blip r:embed="rId125"/>
                    <a:srcRect/>
                    <a:stretch>
                      <a:fillRect/>
                    </a:stretch>
                  </pic:blipFill>
                  <pic:spPr bwMode="auto">
                    <a:xfrm>
                      <a:off x="0" y="0"/>
                      <a:ext cx="5943600" cy="392840"/>
                    </a:xfrm>
                    <a:prstGeom prst="rect">
                      <a:avLst/>
                    </a:prstGeom>
                    <a:noFill/>
                    <a:ln w="9525">
                      <a:noFill/>
                      <a:miter lim="800000"/>
                      <a:headEnd/>
                      <a:tailEnd/>
                    </a:ln>
                  </pic:spPr>
                </pic:pic>
              </a:graphicData>
            </a:graphic>
          </wp:inline>
        </w:drawing>
      </w:r>
    </w:p>
    <w:p w:rsidR="00BA668B" w:rsidRPr="00BA668B" w:rsidRDefault="00BA668B" w:rsidP="00BA668B">
      <w:pPr>
        <w:rPr>
          <w:b/>
        </w:rPr>
      </w:pPr>
      <w:r w:rsidRPr="00BA668B">
        <w:rPr>
          <w:b/>
        </w:rPr>
        <w:t xml:space="preserve">Steps to </w:t>
      </w:r>
      <w:r>
        <w:rPr>
          <w:b/>
        </w:rPr>
        <w:t>en</w:t>
      </w:r>
      <w:r w:rsidRPr="00BA668B">
        <w:rPr>
          <w:b/>
        </w:rPr>
        <w:t>able user:</w:t>
      </w:r>
    </w:p>
    <w:p w:rsidR="00BA668B" w:rsidRDefault="00BA668B" w:rsidP="00BA668B">
      <w:pPr>
        <w:pStyle w:val="ListParagraph"/>
        <w:numPr>
          <w:ilvl w:val="0"/>
          <w:numId w:val="50"/>
        </w:numPr>
      </w:pPr>
      <w:r>
        <w:t>Click on the enable icon from the manage user listing</w:t>
      </w:r>
    </w:p>
    <w:p w:rsidR="00BA668B" w:rsidRDefault="00BA668B" w:rsidP="00BA668B">
      <w:pPr>
        <w:pStyle w:val="ListParagraph"/>
        <w:numPr>
          <w:ilvl w:val="0"/>
          <w:numId w:val="50"/>
        </w:numPr>
      </w:pPr>
      <w:r>
        <w:lastRenderedPageBreak/>
        <w:t>Enter remarks to enable user</w:t>
      </w:r>
    </w:p>
    <w:p w:rsidR="00BA668B" w:rsidRDefault="00BA668B" w:rsidP="00BA668B">
      <w:pPr>
        <w:pStyle w:val="ListParagraph"/>
        <w:numPr>
          <w:ilvl w:val="0"/>
          <w:numId w:val="50"/>
        </w:numPr>
      </w:pPr>
      <w:r>
        <w:t>Click on Enable button</w:t>
      </w:r>
    </w:p>
    <w:p w:rsidR="00BA668B" w:rsidRPr="00A81A86" w:rsidRDefault="00BA668B" w:rsidP="00BA668B">
      <w:pPr>
        <w:rPr>
          <w:b/>
        </w:rPr>
      </w:pPr>
      <w:r>
        <w:t xml:space="preserve">On successful user enable, you will be notified with a message </w:t>
      </w:r>
      <w:r w:rsidRPr="00A81A86">
        <w:rPr>
          <w:b/>
        </w:rPr>
        <w:t xml:space="preserve">“Department user </w:t>
      </w:r>
      <w:r>
        <w:rPr>
          <w:b/>
        </w:rPr>
        <w:t>en</w:t>
      </w:r>
      <w:r w:rsidRPr="00A81A86">
        <w:rPr>
          <w:b/>
        </w:rPr>
        <w:t>abled successfully”</w:t>
      </w:r>
    </w:p>
    <w:p w:rsidR="00A46253" w:rsidRDefault="00A46253" w:rsidP="00A46253">
      <w:pPr>
        <w:pStyle w:val="Heading3"/>
      </w:pPr>
      <w:r>
        <w:t>Send registration detail</w:t>
      </w:r>
    </w:p>
    <w:p w:rsidR="00C81E1B" w:rsidRDefault="00C81E1B" w:rsidP="00C81E1B">
      <w:r>
        <w:t>Administrator can send registration detail of department user</w:t>
      </w:r>
    </w:p>
    <w:p w:rsidR="00AB2DFE" w:rsidRDefault="009D52C8" w:rsidP="00C81E1B">
      <w:r>
        <w:rPr>
          <w:noProof/>
        </w:rPr>
        <w:pict>
          <v:shape id="_x0000_s1342" type="#_x0000_t120" style="position:absolute;left:0;text-align:left;margin-left:467.45pt;margin-top:137.95pt;width:23.65pt;height:27.55pt;z-index:252008448" fillcolor="#e36c0a [2409]" strokecolor="#f2f2f2 [3041]" strokeweight="1.5pt">
            <v:shadow on="t" type="perspective" color="#622423 [1605]" opacity=".5" offset="1pt" offset2="-1pt"/>
            <v:textbox style="mso-next-textbox:#_x0000_s1342">
              <w:txbxContent>
                <w:p w:rsidR="008C3EB7" w:rsidRPr="009E4666" w:rsidRDefault="008C3EB7" w:rsidP="00033EA5">
                  <w:pPr>
                    <w:jc w:val="center"/>
                    <w:rPr>
                      <w:b/>
                      <w:color w:val="000000" w:themeColor="text1"/>
                    </w:rPr>
                  </w:pPr>
                  <w:r>
                    <w:rPr>
                      <w:b/>
                      <w:color w:val="000000" w:themeColor="text1"/>
                    </w:rPr>
                    <w:t>1</w:t>
                  </w:r>
                </w:p>
              </w:txbxContent>
            </v:textbox>
          </v:shape>
        </w:pict>
      </w:r>
      <w:r w:rsidR="00AB2DFE">
        <w:rPr>
          <w:noProof/>
        </w:rPr>
        <w:drawing>
          <wp:inline distT="0" distB="0" distL="0" distR="0">
            <wp:extent cx="5943600" cy="2523022"/>
            <wp:effectExtent l="19050" t="0" r="0" b="0"/>
            <wp:docPr id="3728" name="Picture 13" descr="C:\Users\nupur\Desktop\monthly tasks\Admin user manual\Admin manual screen shots\send dept user regist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pur\Desktop\monthly tasks\Admin user manual\Admin manual screen shots\send dept user registn detail.png"/>
                    <pic:cNvPicPr>
                      <a:picLocks noChangeAspect="1" noChangeArrowheads="1"/>
                    </pic:cNvPicPr>
                  </pic:nvPicPr>
                  <pic:blipFill>
                    <a:blip r:embed="rId126"/>
                    <a:srcRect/>
                    <a:stretch>
                      <a:fillRect/>
                    </a:stretch>
                  </pic:blipFill>
                  <pic:spPr bwMode="auto">
                    <a:xfrm>
                      <a:off x="0" y="0"/>
                      <a:ext cx="5943600" cy="2523022"/>
                    </a:xfrm>
                    <a:prstGeom prst="rect">
                      <a:avLst/>
                    </a:prstGeom>
                    <a:noFill/>
                    <a:ln w="9525">
                      <a:noFill/>
                      <a:miter lim="800000"/>
                      <a:headEnd/>
                      <a:tailEnd/>
                    </a:ln>
                  </pic:spPr>
                </pic:pic>
              </a:graphicData>
            </a:graphic>
          </wp:inline>
        </w:drawing>
      </w:r>
    </w:p>
    <w:p w:rsidR="00AB2DFE" w:rsidRDefault="009D52C8" w:rsidP="00C81E1B">
      <w:r>
        <w:rPr>
          <w:noProof/>
        </w:rPr>
        <w:pict>
          <v:shape id="_x0000_s1343" type="#_x0000_t120" style="position:absolute;left:0;text-align:left;margin-left:114.35pt;margin-top:92.1pt;width:23.65pt;height:27.55pt;z-index:252009472" fillcolor="#e36c0a [2409]" strokecolor="#f2f2f2 [3041]" strokeweight="1.5pt">
            <v:shadow on="t" type="perspective" color="#622423 [1605]" opacity=".5" offset="1pt" offset2="-1pt"/>
            <v:textbox style="mso-next-textbox:#_x0000_s1343">
              <w:txbxContent>
                <w:p w:rsidR="008C3EB7" w:rsidRPr="009E4666" w:rsidRDefault="008C3EB7" w:rsidP="00033EA5">
                  <w:pPr>
                    <w:jc w:val="center"/>
                    <w:rPr>
                      <w:b/>
                      <w:color w:val="000000" w:themeColor="text1"/>
                    </w:rPr>
                  </w:pPr>
                  <w:r>
                    <w:rPr>
                      <w:b/>
                      <w:color w:val="000000" w:themeColor="text1"/>
                    </w:rPr>
                    <w:t>2</w:t>
                  </w:r>
                </w:p>
              </w:txbxContent>
            </v:textbox>
          </v:shape>
        </w:pict>
      </w:r>
      <w:r w:rsidR="00AB2DFE">
        <w:rPr>
          <w:noProof/>
        </w:rPr>
        <w:drawing>
          <wp:inline distT="0" distB="0" distL="0" distR="0">
            <wp:extent cx="3641725" cy="1645920"/>
            <wp:effectExtent l="19050" t="0" r="0" b="0"/>
            <wp:docPr id="3733" name="Picture 14" descr="C:\Users\nupur\Desktop\monthly tasks\Admin user manual\Admin manual screen shots\send dept user registn 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pur\Desktop\monthly tasks\Admin user manual\Admin manual screen shots\send dept user registn detail1.png"/>
                    <pic:cNvPicPr>
                      <a:picLocks noChangeAspect="1" noChangeArrowheads="1"/>
                    </pic:cNvPicPr>
                  </pic:nvPicPr>
                  <pic:blipFill>
                    <a:blip r:embed="rId127"/>
                    <a:srcRect/>
                    <a:stretch>
                      <a:fillRect/>
                    </a:stretch>
                  </pic:blipFill>
                  <pic:spPr bwMode="auto">
                    <a:xfrm>
                      <a:off x="0" y="0"/>
                      <a:ext cx="3641725" cy="1645920"/>
                    </a:xfrm>
                    <a:prstGeom prst="rect">
                      <a:avLst/>
                    </a:prstGeom>
                    <a:noFill/>
                    <a:ln w="9525">
                      <a:noFill/>
                      <a:miter lim="800000"/>
                      <a:headEnd/>
                      <a:tailEnd/>
                    </a:ln>
                  </pic:spPr>
                </pic:pic>
              </a:graphicData>
            </a:graphic>
          </wp:inline>
        </w:drawing>
      </w:r>
    </w:p>
    <w:p w:rsidR="00AB2DFE" w:rsidRDefault="00AB2DFE" w:rsidP="00C81E1B">
      <w:r>
        <w:rPr>
          <w:noProof/>
        </w:rPr>
        <w:drawing>
          <wp:inline distT="0" distB="0" distL="0" distR="0">
            <wp:extent cx="5943600" cy="444798"/>
            <wp:effectExtent l="19050" t="0" r="0" b="0"/>
            <wp:docPr id="3742" name="Picture 15" descr="C:\Users\nupur\Desktop\monthly tasks\Admin user manual\Admin manual screen shots\send dept user registn detail msg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pur\Desktop\monthly tasks\Admin user manual\Admin manual screen shots\send dept user registn detail msgpng.png"/>
                    <pic:cNvPicPr>
                      <a:picLocks noChangeAspect="1" noChangeArrowheads="1"/>
                    </pic:cNvPicPr>
                  </pic:nvPicPr>
                  <pic:blipFill>
                    <a:blip r:embed="rId128"/>
                    <a:srcRect/>
                    <a:stretch>
                      <a:fillRect/>
                    </a:stretch>
                  </pic:blipFill>
                  <pic:spPr bwMode="auto">
                    <a:xfrm>
                      <a:off x="0" y="0"/>
                      <a:ext cx="5943600" cy="444798"/>
                    </a:xfrm>
                    <a:prstGeom prst="rect">
                      <a:avLst/>
                    </a:prstGeom>
                    <a:noFill/>
                    <a:ln w="9525">
                      <a:noFill/>
                      <a:miter lim="800000"/>
                      <a:headEnd/>
                      <a:tailEnd/>
                    </a:ln>
                  </pic:spPr>
                </pic:pic>
              </a:graphicData>
            </a:graphic>
          </wp:inline>
        </w:drawing>
      </w:r>
    </w:p>
    <w:p w:rsidR="00AB2DFE" w:rsidRPr="00BA668B" w:rsidRDefault="00AB2DFE" w:rsidP="00AB2DFE">
      <w:pPr>
        <w:rPr>
          <w:b/>
        </w:rPr>
      </w:pPr>
      <w:r w:rsidRPr="00BA668B">
        <w:rPr>
          <w:b/>
        </w:rPr>
        <w:t xml:space="preserve">Steps to </w:t>
      </w:r>
      <w:r>
        <w:rPr>
          <w:b/>
        </w:rPr>
        <w:t>send registration detail to department user</w:t>
      </w:r>
      <w:r w:rsidRPr="00BA668B">
        <w:rPr>
          <w:b/>
        </w:rPr>
        <w:t>:</w:t>
      </w:r>
    </w:p>
    <w:p w:rsidR="00AB2DFE" w:rsidRDefault="00AB2DFE" w:rsidP="00AB2DFE">
      <w:pPr>
        <w:pStyle w:val="ListParagraph"/>
        <w:numPr>
          <w:ilvl w:val="0"/>
          <w:numId w:val="51"/>
        </w:numPr>
      </w:pPr>
      <w:r>
        <w:t xml:space="preserve">Click on the </w:t>
      </w:r>
      <w:r w:rsidR="00522E8E">
        <w:t>send registration detail</w:t>
      </w:r>
      <w:r>
        <w:t xml:space="preserve"> icon from the manage user listing</w:t>
      </w:r>
    </w:p>
    <w:p w:rsidR="00AB2DFE" w:rsidRDefault="00522E8E" w:rsidP="00AB2DFE">
      <w:pPr>
        <w:pStyle w:val="ListParagraph"/>
        <w:numPr>
          <w:ilvl w:val="0"/>
          <w:numId w:val="51"/>
        </w:numPr>
      </w:pPr>
      <w:r>
        <w:t>On confirmation click on Ok</w:t>
      </w:r>
    </w:p>
    <w:p w:rsidR="00AB2DFE" w:rsidRPr="00A81A86" w:rsidRDefault="00AB2DFE" w:rsidP="00AB2DFE">
      <w:pPr>
        <w:rPr>
          <w:b/>
        </w:rPr>
      </w:pPr>
      <w:r>
        <w:lastRenderedPageBreak/>
        <w:t xml:space="preserve">On successful </w:t>
      </w:r>
      <w:r w:rsidR="00522E8E">
        <w:t xml:space="preserve">sending of registration detail, you will be notified with a message as </w:t>
      </w:r>
      <w:r w:rsidR="00033EA5">
        <w:t>“</w:t>
      </w:r>
      <w:r w:rsidR="00522E8E" w:rsidRPr="00033EA5">
        <w:rPr>
          <w:b/>
        </w:rPr>
        <w:t>Registration details sent successfully</w:t>
      </w:r>
      <w:r w:rsidR="00033EA5" w:rsidRPr="00033EA5">
        <w:rPr>
          <w:b/>
        </w:rPr>
        <w:t>”</w:t>
      </w:r>
    </w:p>
    <w:p w:rsidR="00A46253" w:rsidRDefault="00A46253" w:rsidP="00A46253">
      <w:pPr>
        <w:pStyle w:val="Heading3"/>
      </w:pPr>
      <w:r>
        <w:t>Map to another department</w:t>
      </w:r>
    </w:p>
    <w:p w:rsidR="00C81E1B" w:rsidRDefault="00C81E1B" w:rsidP="00C81E1B">
      <w:r>
        <w:t>Administrator can map department user from one department to another department</w:t>
      </w:r>
    </w:p>
    <w:p w:rsidR="00713A10" w:rsidRDefault="009D52C8" w:rsidP="00C81E1B">
      <w:r>
        <w:rPr>
          <w:noProof/>
        </w:rPr>
        <w:pict>
          <v:shape id="_x0000_s1344" type="#_x0000_t120" style="position:absolute;left:0;text-align:left;margin-left:381.1pt;margin-top:131.5pt;width:23.65pt;height:27.55pt;z-index:252010496" fillcolor="#e36c0a [2409]" strokecolor="#f2f2f2 [3041]" strokeweight="1.5pt">
            <v:shadow on="t" type="perspective" color="#622423 [1605]" opacity=".5" offset="1pt" offset2="-1pt"/>
            <v:textbox style="mso-next-textbox:#_x0000_s1344">
              <w:txbxContent>
                <w:p w:rsidR="008C3EB7" w:rsidRPr="009E4666" w:rsidRDefault="008C3EB7" w:rsidP="00033EA5">
                  <w:pPr>
                    <w:jc w:val="center"/>
                    <w:rPr>
                      <w:b/>
                      <w:color w:val="000000" w:themeColor="text1"/>
                    </w:rPr>
                  </w:pPr>
                  <w:r>
                    <w:rPr>
                      <w:b/>
                      <w:color w:val="000000" w:themeColor="text1"/>
                    </w:rPr>
                    <w:t>1</w:t>
                  </w:r>
                </w:p>
              </w:txbxContent>
            </v:textbox>
          </v:shape>
        </w:pict>
      </w:r>
      <w:r w:rsidR="00204F1C">
        <w:rPr>
          <w:noProof/>
        </w:rPr>
        <w:drawing>
          <wp:inline distT="0" distB="0" distL="0" distR="0">
            <wp:extent cx="5943600" cy="2510292"/>
            <wp:effectExtent l="19050" t="0" r="0" b="0"/>
            <wp:docPr id="3716" name="Picture 1" descr="C:\Users\nupur\Desktop\monthly tasks\Admin user manual\Admin manual screen shots\map user to another depq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map user to another depqrtment.png"/>
                    <pic:cNvPicPr>
                      <a:picLocks noChangeAspect="1" noChangeArrowheads="1"/>
                    </pic:cNvPicPr>
                  </pic:nvPicPr>
                  <pic:blipFill>
                    <a:blip r:embed="rId129"/>
                    <a:srcRect/>
                    <a:stretch>
                      <a:fillRect/>
                    </a:stretch>
                  </pic:blipFill>
                  <pic:spPr bwMode="auto">
                    <a:xfrm>
                      <a:off x="0" y="0"/>
                      <a:ext cx="5943600" cy="2510292"/>
                    </a:xfrm>
                    <a:prstGeom prst="rect">
                      <a:avLst/>
                    </a:prstGeom>
                    <a:noFill/>
                    <a:ln w="9525">
                      <a:noFill/>
                      <a:miter lim="800000"/>
                      <a:headEnd/>
                      <a:tailEnd/>
                    </a:ln>
                  </pic:spPr>
                </pic:pic>
              </a:graphicData>
            </a:graphic>
          </wp:inline>
        </w:drawing>
      </w:r>
    </w:p>
    <w:p w:rsidR="00204F1C" w:rsidRDefault="009D52C8" w:rsidP="00C81E1B">
      <w:r>
        <w:rPr>
          <w:noProof/>
        </w:rPr>
        <w:pict>
          <v:shape id="_x0000_s1348" type="#_x0000_t120" style="position:absolute;left:0;text-align:left;margin-left:168.2pt;margin-top:97.25pt;width:23.65pt;height:27.55pt;z-index:252014592" fillcolor="#e36c0a [2409]" strokecolor="#f2f2f2 [3041]" strokeweight="1.5pt">
            <v:shadow on="t" type="perspective" color="#622423 [1605]" opacity=".5" offset="1pt" offset2="-1pt"/>
            <v:textbox style="mso-next-textbox:#_x0000_s1348">
              <w:txbxContent>
                <w:p w:rsidR="008C3EB7" w:rsidRPr="009E4666" w:rsidRDefault="008C3EB7" w:rsidP="00033EA5">
                  <w:pPr>
                    <w:jc w:val="center"/>
                    <w:rPr>
                      <w:b/>
                      <w:color w:val="000000" w:themeColor="text1"/>
                    </w:rPr>
                  </w:pPr>
                  <w:r>
                    <w:rPr>
                      <w:b/>
                      <w:color w:val="000000" w:themeColor="text1"/>
                    </w:rPr>
                    <w:t>5</w:t>
                  </w:r>
                </w:p>
              </w:txbxContent>
            </v:textbox>
          </v:shape>
        </w:pict>
      </w:r>
      <w:r>
        <w:rPr>
          <w:noProof/>
        </w:rPr>
        <w:pict>
          <v:shape id="_x0000_s1347" type="#_x0000_t120" style="position:absolute;left:0;text-align:left;margin-left:267.35pt;margin-top:186.35pt;width:23.65pt;height:27.55pt;z-index:252013568" fillcolor="#e36c0a [2409]" strokecolor="#f2f2f2 [3041]" strokeweight="1.5pt">
            <v:shadow on="t" type="perspective" color="#622423 [1605]" opacity=".5" offset="1pt" offset2="-1pt"/>
            <v:textbox style="mso-next-textbox:#_x0000_s1347">
              <w:txbxContent>
                <w:p w:rsidR="008C3EB7" w:rsidRPr="009E4666" w:rsidRDefault="008C3EB7" w:rsidP="00033EA5">
                  <w:pPr>
                    <w:jc w:val="center"/>
                    <w:rPr>
                      <w:b/>
                      <w:color w:val="000000" w:themeColor="text1"/>
                    </w:rPr>
                  </w:pPr>
                  <w:r>
                    <w:rPr>
                      <w:b/>
                      <w:color w:val="000000" w:themeColor="text1"/>
                    </w:rPr>
                    <w:t>4</w:t>
                  </w:r>
                </w:p>
              </w:txbxContent>
            </v:textbox>
          </v:shape>
        </w:pict>
      </w:r>
      <w:r>
        <w:rPr>
          <w:noProof/>
        </w:rPr>
        <w:pict>
          <v:shape id="_x0000_s1346" type="#_x0000_t120" style="position:absolute;left:0;text-align:left;margin-left:334.1pt;margin-top:130.6pt;width:23.65pt;height:27.55pt;z-index:252012544" fillcolor="#e36c0a [2409]" strokecolor="#f2f2f2 [3041]" strokeweight="1.5pt">
            <v:shadow on="t" type="perspective" color="#622423 [1605]" opacity=".5" offset="1pt" offset2="-1pt"/>
            <v:textbox style="mso-next-textbox:#_x0000_s1346">
              <w:txbxContent>
                <w:p w:rsidR="008C3EB7" w:rsidRPr="009E4666" w:rsidRDefault="008C3EB7" w:rsidP="00033EA5">
                  <w:pPr>
                    <w:jc w:val="center"/>
                    <w:rPr>
                      <w:b/>
                      <w:color w:val="000000" w:themeColor="text1"/>
                    </w:rPr>
                  </w:pPr>
                  <w:r>
                    <w:rPr>
                      <w:b/>
                      <w:color w:val="000000" w:themeColor="text1"/>
                    </w:rPr>
                    <w:t>3</w:t>
                  </w:r>
                </w:p>
              </w:txbxContent>
            </v:textbox>
          </v:shape>
        </w:pict>
      </w:r>
      <w:r>
        <w:rPr>
          <w:noProof/>
        </w:rPr>
        <w:pict>
          <v:shape id="_x0000_s1345" type="#_x0000_t120" style="position:absolute;left:0;text-align:left;margin-left:208.9pt;margin-top:53.45pt;width:23.65pt;height:27.55pt;z-index:252011520" fillcolor="#e36c0a [2409]" strokecolor="#f2f2f2 [3041]" strokeweight="1.5pt">
            <v:shadow on="t" type="perspective" color="#622423 [1605]" opacity=".5" offset="1pt" offset2="-1pt"/>
            <v:textbox style="mso-next-textbox:#_x0000_s1345">
              <w:txbxContent>
                <w:p w:rsidR="008C3EB7" w:rsidRPr="009E4666" w:rsidRDefault="008C3EB7" w:rsidP="00033EA5">
                  <w:pPr>
                    <w:jc w:val="center"/>
                    <w:rPr>
                      <w:b/>
                      <w:color w:val="000000" w:themeColor="text1"/>
                    </w:rPr>
                  </w:pPr>
                  <w:r>
                    <w:rPr>
                      <w:b/>
                      <w:color w:val="000000" w:themeColor="text1"/>
                    </w:rPr>
                    <w:t>2</w:t>
                  </w:r>
                </w:p>
              </w:txbxContent>
            </v:textbox>
          </v:shape>
        </w:pict>
      </w:r>
      <w:r w:rsidR="00204F1C">
        <w:rPr>
          <w:noProof/>
        </w:rPr>
        <w:drawing>
          <wp:inline distT="0" distB="0" distL="0" distR="0">
            <wp:extent cx="5943600" cy="2515284"/>
            <wp:effectExtent l="19050" t="0" r="0" b="0"/>
            <wp:docPr id="3743" name="Picture 2" descr="C:\Users\nupur\Desktop\monthly tasks\Admin user manual\Admin manual screen shots\map user to another depqrt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map user to another depqrtment1.png"/>
                    <pic:cNvPicPr>
                      <a:picLocks noChangeAspect="1" noChangeArrowheads="1"/>
                    </pic:cNvPicPr>
                  </pic:nvPicPr>
                  <pic:blipFill>
                    <a:blip r:embed="rId130"/>
                    <a:srcRect/>
                    <a:stretch>
                      <a:fillRect/>
                    </a:stretch>
                  </pic:blipFill>
                  <pic:spPr bwMode="auto">
                    <a:xfrm>
                      <a:off x="0" y="0"/>
                      <a:ext cx="5943600" cy="2515284"/>
                    </a:xfrm>
                    <a:prstGeom prst="rect">
                      <a:avLst/>
                    </a:prstGeom>
                    <a:noFill/>
                    <a:ln w="9525">
                      <a:noFill/>
                      <a:miter lim="800000"/>
                      <a:headEnd/>
                      <a:tailEnd/>
                    </a:ln>
                  </pic:spPr>
                </pic:pic>
              </a:graphicData>
            </a:graphic>
          </wp:inline>
        </w:drawing>
      </w:r>
    </w:p>
    <w:p w:rsidR="00204F1C" w:rsidRDefault="00204F1C" w:rsidP="00C81E1B">
      <w:r>
        <w:rPr>
          <w:noProof/>
        </w:rPr>
        <w:lastRenderedPageBreak/>
        <w:drawing>
          <wp:inline distT="0" distB="0" distL="0" distR="0">
            <wp:extent cx="5943600" cy="2494564"/>
            <wp:effectExtent l="19050" t="0" r="0" b="0"/>
            <wp:docPr id="82" name="Picture 3" descr="C:\Users\nupur\Desktop\monthly tasks\Admin user manual\Admin manual screen shots\map user to another depqrt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map user to another depqrtment3.png"/>
                    <pic:cNvPicPr>
                      <a:picLocks noChangeAspect="1" noChangeArrowheads="1"/>
                    </pic:cNvPicPr>
                  </pic:nvPicPr>
                  <pic:blipFill>
                    <a:blip r:embed="rId131"/>
                    <a:srcRect/>
                    <a:stretch>
                      <a:fillRect/>
                    </a:stretch>
                  </pic:blipFill>
                  <pic:spPr bwMode="auto">
                    <a:xfrm>
                      <a:off x="0" y="0"/>
                      <a:ext cx="5943600" cy="2494564"/>
                    </a:xfrm>
                    <a:prstGeom prst="rect">
                      <a:avLst/>
                    </a:prstGeom>
                    <a:noFill/>
                    <a:ln w="9525">
                      <a:noFill/>
                      <a:miter lim="800000"/>
                      <a:headEnd/>
                      <a:tailEnd/>
                    </a:ln>
                  </pic:spPr>
                </pic:pic>
              </a:graphicData>
            </a:graphic>
          </wp:inline>
        </w:drawing>
      </w:r>
    </w:p>
    <w:p w:rsidR="00204F1C" w:rsidRPr="00204F1C" w:rsidRDefault="00204F1C" w:rsidP="00C81E1B">
      <w:pPr>
        <w:rPr>
          <w:b/>
        </w:rPr>
      </w:pPr>
      <w:r w:rsidRPr="00204F1C">
        <w:rPr>
          <w:b/>
          <w:noProof/>
        </w:rPr>
        <w:drawing>
          <wp:inline distT="0" distB="0" distL="0" distR="0">
            <wp:extent cx="5943600" cy="419027"/>
            <wp:effectExtent l="19050" t="0" r="0" b="0"/>
            <wp:docPr id="83" name="Picture 4" descr="C:\Users\nupur\Desktop\monthly tasks\Admin user manual\Admin manual screen shots\map user to another depqrt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map user to another depqrtment2.png"/>
                    <pic:cNvPicPr>
                      <a:picLocks noChangeAspect="1" noChangeArrowheads="1"/>
                    </pic:cNvPicPr>
                  </pic:nvPicPr>
                  <pic:blipFill>
                    <a:blip r:embed="rId132"/>
                    <a:srcRect/>
                    <a:stretch>
                      <a:fillRect/>
                    </a:stretch>
                  </pic:blipFill>
                  <pic:spPr bwMode="auto">
                    <a:xfrm>
                      <a:off x="0" y="0"/>
                      <a:ext cx="5943600" cy="419027"/>
                    </a:xfrm>
                    <a:prstGeom prst="rect">
                      <a:avLst/>
                    </a:prstGeom>
                    <a:noFill/>
                    <a:ln w="9525">
                      <a:noFill/>
                      <a:miter lim="800000"/>
                      <a:headEnd/>
                      <a:tailEnd/>
                    </a:ln>
                  </pic:spPr>
                </pic:pic>
              </a:graphicData>
            </a:graphic>
          </wp:inline>
        </w:drawing>
      </w:r>
    </w:p>
    <w:p w:rsidR="006B420B" w:rsidRPr="00204F1C" w:rsidRDefault="00204F1C" w:rsidP="00C81E1B">
      <w:pPr>
        <w:rPr>
          <w:b/>
        </w:rPr>
      </w:pPr>
      <w:r w:rsidRPr="00204F1C">
        <w:rPr>
          <w:b/>
        </w:rPr>
        <w:t>Steps to map/unmap user to another department:</w:t>
      </w:r>
    </w:p>
    <w:p w:rsidR="00204F1C" w:rsidRDefault="00204F1C" w:rsidP="00204F1C">
      <w:pPr>
        <w:pStyle w:val="ListParagraph"/>
        <w:numPr>
          <w:ilvl w:val="0"/>
          <w:numId w:val="52"/>
        </w:numPr>
      </w:pPr>
      <w:r>
        <w:t>Click on map user to another department from the manage user listing</w:t>
      </w:r>
    </w:p>
    <w:p w:rsidR="00204F1C" w:rsidRDefault="00204F1C" w:rsidP="00204F1C">
      <w:pPr>
        <w:pStyle w:val="ListParagraph"/>
        <w:numPr>
          <w:ilvl w:val="0"/>
          <w:numId w:val="52"/>
        </w:numPr>
      </w:pPr>
      <w:r>
        <w:t>Click on select department icon</w:t>
      </w:r>
    </w:p>
    <w:p w:rsidR="00204F1C" w:rsidRDefault="00204F1C" w:rsidP="00204F1C">
      <w:pPr>
        <w:pStyle w:val="ListParagraph"/>
        <w:numPr>
          <w:ilvl w:val="0"/>
          <w:numId w:val="52"/>
        </w:numPr>
      </w:pPr>
      <w:r>
        <w:t>Select department and submit</w:t>
      </w:r>
    </w:p>
    <w:p w:rsidR="00204F1C" w:rsidRDefault="00204F1C" w:rsidP="00204F1C">
      <w:pPr>
        <w:pStyle w:val="ListParagraph"/>
        <w:numPr>
          <w:ilvl w:val="0"/>
          <w:numId w:val="52"/>
        </w:numPr>
      </w:pPr>
      <w:r>
        <w:t>Submit mapped department</w:t>
      </w:r>
    </w:p>
    <w:p w:rsidR="00204F1C" w:rsidRPr="00C81E1B" w:rsidRDefault="00204F1C" w:rsidP="00204F1C">
      <w:r>
        <w:t>On successful mapping user to another department, you will be notified with a message as “</w:t>
      </w:r>
      <w:r w:rsidRPr="00E57693">
        <w:rPr>
          <w:b/>
        </w:rPr>
        <w:t>Officer-department mapping successfully</w:t>
      </w:r>
      <w:r>
        <w:t>” and you will be redirected to manage user listing.</w:t>
      </w:r>
    </w:p>
    <w:p w:rsidR="00A24B4B" w:rsidRDefault="00A24B4B" w:rsidP="00131EE4">
      <w:pPr>
        <w:pStyle w:val="Heading1"/>
      </w:pPr>
      <w:bookmarkStart w:id="455" w:name="_Toc390511960"/>
      <w:r>
        <w:t>Bidder</w:t>
      </w:r>
      <w:bookmarkEnd w:id="455"/>
    </w:p>
    <w:p w:rsidR="00A24B4B" w:rsidRDefault="00A24B4B" w:rsidP="00A24B4B">
      <w:r>
        <w:t>Administrator can register, search and manage bidders on the respective domain</w:t>
      </w:r>
    </w:p>
    <w:p w:rsidR="00A24B4B" w:rsidRDefault="00A24B4B" w:rsidP="00A24B4B">
      <w:pPr>
        <w:pStyle w:val="Heading2"/>
        <w:numPr>
          <w:ilvl w:val="1"/>
          <w:numId w:val="53"/>
        </w:numPr>
      </w:pPr>
      <w:r>
        <w:t xml:space="preserve"> </w:t>
      </w:r>
      <w:bookmarkStart w:id="456" w:name="_Toc390511961"/>
      <w:r>
        <w:t>Register bidder</w:t>
      </w:r>
      <w:bookmarkEnd w:id="456"/>
    </w:p>
    <w:p w:rsidR="00A24B4B" w:rsidRDefault="00A24B4B" w:rsidP="00A24B4B">
      <w:r>
        <w:t>Administrator can register bidder on the respective sub domain if during domain creation Bidder registration is configured to be from officer</w:t>
      </w:r>
    </w:p>
    <w:p w:rsidR="002C3FD7" w:rsidRDefault="009D52C8" w:rsidP="00A24B4B">
      <w:r>
        <w:rPr>
          <w:noProof/>
        </w:rPr>
        <w:lastRenderedPageBreak/>
        <w:pict>
          <v:shape id="_x0000_s1350" type="#_x0000_t120" style="position:absolute;left:0;text-align:left;margin-left:68.15pt;margin-top:185.8pt;width:23.65pt;height:27.55pt;z-index:252016640" fillcolor="#e36c0a [2409]" strokecolor="#f2f2f2 [3041]" strokeweight="1.5pt">
            <v:shadow on="t" type="perspective" color="#622423 [1605]" opacity=".5" offset="1pt" offset2="-1pt"/>
            <v:textbox style="mso-next-textbox:#_x0000_s1350">
              <w:txbxContent>
                <w:p w:rsidR="008C3EB7" w:rsidRPr="009E4666" w:rsidRDefault="008C3EB7" w:rsidP="00033EA5">
                  <w:pPr>
                    <w:jc w:val="center"/>
                    <w:rPr>
                      <w:b/>
                      <w:color w:val="000000" w:themeColor="text1"/>
                    </w:rPr>
                  </w:pPr>
                  <w:r>
                    <w:rPr>
                      <w:b/>
                      <w:color w:val="000000" w:themeColor="text1"/>
                    </w:rPr>
                    <w:t>2</w:t>
                  </w:r>
                </w:p>
              </w:txbxContent>
            </v:textbox>
          </v:shape>
        </w:pict>
      </w:r>
      <w:r>
        <w:rPr>
          <w:noProof/>
        </w:rPr>
        <w:pict>
          <v:shape id="_x0000_s1349" type="#_x0000_t120" style="position:absolute;left:0;text-align:left;margin-left:64.9pt;margin-top:126.45pt;width:23.65pt;height:27.55pt;z-index:252015616" fillcolor="#e36c0a [2409]" strokecolor="#f2f2f2 [3041]" strokeweight="1.5pt">
            <v:shadow on="t" type="perspective" color="#622423 [1605]" opacity=".5" offset="1pt" offset2="-1pt"/>
            <v:textbox style="mso-next-textbox:#_x0000_s1349">
              <w:txbxContent>
                <w:p w:rsidR="008C3EB7" w:rsidRPr="009E4666" w:rsidRDefault="008C3EB7" w:rsidP="00033EA5">
                  <w:pPr>
                    <w:jc w:val="center"/>
                    <w:rPr>
                      <w:b/>
                      <w:color w:val="000000" w:themeColor="text1"/>
                    </w:rPr>
                  </w:pPr>
                  <w:r>
                    <w:rPr>
                      <w:b/>
                      <w:color w:val="000000" w:themeColor="text1"/>
                    </w:rPr>
                    <w:t>1</w:t>
                  </w:r>
                </w:p>
              </w:txbxContent>
            </v:textbox>
          </v:shape>
        </w:pict>
      </w:r>
      <w:r w:rsidR="0053213A">
        <w:rPr>
          <w:noProof/>
        </w:rPr>
        <w:drawing>
          <wp:inline distT="0" distB="0" distL="0" distR="0">
            <wp:extent cx="5943600" cy="2168472"/>
            <wp:effectExtent l="19050" t="0" r="0" b="0"/>
            <wp:docPr id="84" name="Picture 1" descr="C:\Users\nupur\Desktop\monthly tasks\Admin user manual\Admin manual screen shots\reg bi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reg bidder.png"/>
                    <pic:cNvPicPr>
                      <a:picLocks noChangeAspect="1" noChangeArrowheads="1"/>
                    </pic:cNvPicPr>
                  </pic:nvPicPr>
                  <pic:blipFill>
                    <a:blip r:embed="rId133"/>
                    <a:srcRect/>
                    <a:stretch>
                      <a:fillRect/>
                    </a:stretch>
                  </pic:blipFill>
                  <pic:spPr bwMode="auto">
                    <a:xfrm>
                      <a:off x="0" y="0"/>
                      <a:ext cx="5943600" cy="2168472"/>
                    </a:xfrm>
                    <a:prstGeom prst="rect">
                      <a:avLst/>
                    </a:prstGeom>
                    <a:noFill/>
                    <a:ln w="9525">
                      <a:noFill/>
                      <a:miter lim="800000"/>
                      <a:headEnd/>
                      <a:tailEnd/>
                    </a:ln>
                  </pic:spPr>
                </pic:pic>
              </a:graphicData>
            </a:graphic>
          </wp:inline>
        </w:drawing>
      </w:r>
    </w:p>
    <w:p w:rsidR="0053213A" w:rsidRDefault="009D52C8" w:rsidP="00A24B4B">
      <w:r>
        <w:rPr>
          <w:noProof/>
        </w:rPr>
        <w:pict>
          <v:shape id="_x0000_s1351" type="#_x0000_t120" style="position:absolute;left:0;text-align:left;margin-left:156.9pt;margin-top:298.65pt;width:23.65pt;height:27.55pt;z-index:252017664" fillcolor="#e36c0a [2409]" strokecolor="#f2f2f2 [3041]" strokeweight="1.5pt">
            <v:shadow on="t" type="perspective" color="#622423 [1605]" opacity=".5" offset="1pt" offset2="-1pt"/>
            <v:textbox style="mso-next-textbox:#_x0000_s1351">
              <w:txbxContent>
                <w:p w:rsidR="008C3EB7" w:rsidRPr="009E4666" w:rsidRDefault="008C3EB7" w:rsidP="00033EA5">
                  <w:pPr>
                    <w:jc w:val="center"/>
                    <w:rPr>
                      <w:b/>
                      <w:color w:val="000000" w:themeColor="text1"/>
                    </w:rPr>
                  </w:pPr>
                  <w:r>
                    <w:rPr>
                      <w:b/>
                      <w:color w:val="000000" w:themeColor="text1"/>
                    </w:rPr>
                    <w:t>3</w:t>
                  </w:r>
                </w:p>
              </w:txbxContent>
            </v:textbox>
          </v:shape>
        </w:pict>
      </w:r>
      <w:r w:rsidR="0053213A">
        <w:rPr>
          <w:noProof/>
        </w:rPr>
        <w:drawing>
          <wp:inline distT="0" distB="0" distL="0" distR="0">
            <wp:extent cx="3733966" cy="4158532"/>
            <wp:effectExtent l="19050" t="0" r="0" b="0"/>
            <wp:docPr id="85" name="Picture 2" descr="C:\Users\nupur\Desktop\monthly tasks\Admin user manual\Admin manual screen shots\reg bid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reg bidder1.png"/>
                    <pic:cNvPicPr>
                      <a:picLocks noChangeAspect="1" noChangeArrowheads="1"/>
                    </pic:cNvPicPr>
                  </pic:nvPicPr>
                  <pic:blipFill>
                    <a:blip r:embed="rId134"/>
                    <a:srcRect l="26254" t="15277" r="10849" b="4826"/>
                    <a:stretch>
                      <a:fillRect/>
                    </a:stretch>
                  </pic:blipFill>
                  <pic:spPr bwMode="auto">
                    <a:xfrm>
                      <a:off x="0" y="0"/>
                      <a:ext cx="3733966" cy="4158532"/>
                    </a:xfrm>
                    <a:prstGeom prst="rect">
                      <a:avLst/>
                    </a:prstGeom>
                    <a:noFill/>
                    <a:ln w="9525">
                      <a:noFill/>
                      <a:miter lim="800000"/>
                      <a:headEnd/>
                      <a:tailEnd/>
                    </a:ln>
                  </pic:spPr>
                </pic:pic>
              </a:graphicData>
            </a:graphic>
          </wp:inline>
        </w:drawing>
      </w:r>
    </w:p>
    <w:p w:rsidR="0053213A" w:rsidRDefault="00033EA5" w:rsidP="00A24B4B">
      <w:r>
        <w:rPr>
          <w:noProof/>
        </w:rPr>
        <w:drawing>
          <wp:inline distT="0" distB="0" distL="0" distR="0">
            <wp:extent cx="5943600" cy="407699"/>
            <wp:effectExtent l="19050" t="0" r="0" b="0"/>
            <wp:docPr id="91" name="Picture 3" descr="C:\Users\nupur\Desktop\monthly tasks\Admin user manual\Admin manual screen shots\reg bid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reg bidder2.png"/>
                    <pic:cNvPicPr>
                      <a:picLocks noChangeAspect="1" noChangeArrowheads="1"/>
                    </pic:cNvPicPr>
                  </pic:nvPicPr>
                  <pic:blipFill>
                    <a:blip r:embed="rId135"/>
                    <a:srcRect/>
                    <a:stretch>
                      <a:fillRect/>
                    </a:stretch>
                  </pic:blipFill>
                  <pic:spPr bwMode="auto">
                    <a:xfrm>
                      <a:off x="0" y="0"/>
                      <a:ext cx="5943600" cy="407699"/>
                    </a:xfrm>
                    <a:prstGeom prst="rect">
                      <a:avLst/>
                    </a:prstGeom>
                    <a:noFill/>
                    <a:ln w="9525">
                      <a:noFill/>
                      <a:miter lim="800000"/>
                      <a:headEnd/>
                      <a:tailEnd/>
                    </a:ln>
                  </pic:spPr>
                </pic:pic>
              </a:graphicData>
            </a:graphic>
          </wp:inline>
        </w:drawing>
      </w:r>
    </w:p>
    <w:p w:rsidR="00033EA5" w:rsidRDefault="00033EA5" w:rsidP="00A24B4B">
      <w:r>
        <w:t>Steps to register bidder:</w:t>
      </w:r>
    </w:p>
    <w:p w:rsidR="00033EA5" w:rsidRDefault="00033EA5" w:rsidP="00033EA5">
      <w:pPr>
        <w:pStyle w:val="ListParagraph"/>
        <w:numPr>
          <w:ilvl w:val="0"/>
          <w:numId w:val="54"/>
        </w:numPr>
      </w:pPr>
      <w:r>
        <w:t>Click on Register bidder from the administration panel</w:t>
      </w:r>
    </w:p>
    <w:p w:rsidR="00033EA5" w:rsidRDefault="00033EA5" w:rsidP="00033EA5">
      <w:pPr>
        <w:pStyle w:val="ListParagraph"/>
        <w:numPr>
          <w:ilvl w:val="0"/>
          <w:numId w:val="54"/>
        </w:numPr>
      </w:pPr>
      <w:r>
        <w:t>Configure all the required details</w:t>
      </w:r>
    </w:p>
    <w:p w:rsidR="00033EA5" w:rsidRDefault="00033EA5" w:rsidP="00033EA5">
      <w:pPr>
        <w:pStyle w:val="ListParagraph"/>
        <w:numPr>
          <w:ilvl w:val="0"/>
          <w:numId w:val="54"/>
        </w:numPr>
      </w:pPr>
      <w:r>
        <w:lastRenderedPageBreak/>
        <w:t>Click on Submit button</w:t>
      </w:r>
    </w:p>
    <w:p w:rsidR="00033EA5" w:rsidRDefault="00033EA5" w:rsidP="00033EA5">
      <w:r>
        <w:t xml:space="preserve">On successful registration, you will be notified with a message as </w:t>
      </w:r>
      <w:r w:rsidRPr="005A2862">
        <w:rPr>
          <w:b/>
        </w:rPr>
        <w:t>“Registration step-1 completed successfully</w:t>
      </w:r>
      <w:r>
        <w:t>” and you will be redirected to Manage bidder’s listing.</w:t>
      </w:r>
    </w:p>
    <w:p w:rsidR="00A24B4B" w:rsidRDefault="00A24B4B" w:rsidP="00A24B4B"/>
    <w:p w:rsidR="00A24B4B" w:rsidRDefault="00A24B4B" w:rsidP="00A24B4B">
      <w:pPr>
        <w:pStyle w:val="Heading2"/>
        <w:numPr>
          <w:ilvl w:val="1"/>
          <w:numId w:val="53"/>
        </w:numPr>
      </w:pPr>
      <w:r>
        <w:t xml:space="preserve"> </w:t>
      </w:r>
      <w:bookmarkStart w:id="457" w:name="_Toc390511962"/>
      <w:r>
        <w:t>Manage bidders</w:t>
      </w:r>
      <w:bookmarkEnd w:id="457"/>
    </w:p>
    <w:p w:rsidR="005A2862" w:rsidRDefault="00A24B4B" w:rsidP="00A24B4B">
      <w:r>
        <w:t>Administrator can search and manage bidder configurations</w:t>
      </w:r>
    </w:p>
    <w:p w:rsidR="005A2862" w:rsidRDefault="005A2862" w:rsidP="00A24B4B">
      <w:r>
        <w:rPr>
          <w:noProof/>
        </w:rPr>
        <w:drawing>
          <wp:inline distT="0" distB="0" distL="0" distR="0">
            <wp:extent cx="4632463" cy="3898750"/>
            <wp:effectExtent l="19050" t="0" r="0" b="0"/>
            <wp:docPr id="93" name="Picture 4" descr="C:\Users\nupur\Desktop\monthly tasks\Admin user manual\Admin manual screen shots\manage bid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manage bidders.png"/>
                    <pic:cNvPicPr>
                      <a:picLocks noChangeAspect="1" noChangeArrowheads="1"/>
                    </pic:cNvPicPr>
                  </pic:nvPicPr>
                  <pic:blipFill>
                    <a:blip r:embed="rId136"/>
                    <a:srcRect l="11584" t="16134" r="10481" b="5539"/>
                    <a:stretch>
                      <a:fillRect/>
                    </a:stretch>
                  </pic:blipFill>
                  <pic:spPr bwMode="auto">
                    <a:xfrm>
                      <a:off x="0" y="0"/>
                      <a:ext cx="4632463" cy="3898750"/>
                    </a:xfrm>
                    <a:prstGeom prst="rect">
                      <a:avLst/>
                    </a:prstGeom>
                    <a:noFill/>
                    <a:ln w="9525">
                      <a:noFill/>
                      <a:miter lim="800000"/>
                      <a:headEnd/>
                      <a:tailEnd/>
                    </a:ln>
                  </pic:spPr>
                </pic:pic>
              </a:graphicData>
            </a:graphic>
          </wp:inline>
        </w:drawing>
      </w:r>
    </w:p>
    <w:p w:rsidR="00CD616D" w:rsidRPr="00CD616D" w:rsidRDefault="00CD616D" w:rsidP="00CD616D">
      <w:pPr>
        <w:pStyle w:val="Heading3"/>
      </w:pPr>
      <w:r>
        <w:t>Search bidder</w:t>
      </w:r>
    </w:p>
    <w:p w:rsidR="005A2862" w:rsidRDefault="005A2862" w:rsidP="00A24B4B">
      <w:r>
        <w:t xml:space="preserve"> Provision through which you can search bidder specifying search criteria’s</w:t>
      </w:r>
    </w:p>
    <w:p w:rsidR="005A2862" w:rsidRDefault="005A2862" w:rsidP="00A24B4B">
      <w:pPr>
        <w:rPr>
          <w:b/>
        </w:rPr>
      </w:pPr>
      <w:r w:rsidRPr="005A2862">
        <w:rPr>
          <w:b/>
        </w:rPr>
        <w:t>Search criteria’s</w:t>
      </w:r>
      <w:r>
        <w:rPr>
          <w:b/>
        </w:rPr>
        <w:t>:</w:t>
      </w:r>
    </w:p>
    <w:p w:rsidR="005A2862" w:rsidRPr="005A2862" w:rsidRDefault="005A2862" w:rsidP="005A2862">
      <w:pPr>
        <w:pStyle w:val="ListParagraph"/>
        <w:numPr>
          <w:ilvl w:val="0"/>
          <w:numId w:val="55"/>
        </w:numPr>
      </w:pPr>
      <w:r w:rsidRPr="005A2862">
        <w:t>Email id</w:t>
      </w:r>
      <w:r>
        <w:t xml:space="preserve"> </w:t>
      </w:r>
      <w:r w:rsidR="00730AB9">
        <w:t>–</w:t>
      </w:r>
      <w:r>
        <w:t xml:space="preserve"> E</w:t>
      </w:r>
      <w:r w:rsidR="00730AB9">
        <w:t>nter email id of the bidder</w:t>
      </w:r>
    </w:p>
    <w:p w:rsidR="005A2862" w:rsidRPr="005A2862" w:rsidRDefault="005A2862" w:rsidP="005A2862">
      <w:pPr>
        <w:pStyle w:val="ListParagraph"/>
        <w:numPr>
          <w:ilvl w:val="0"/>
          <w:numId w:val="55"/>
        </w:numPr>
      </w:pPr>
      <w:r w:rsidRPr="005A2862">
        <w:t>Company name</w:t>
      </w:r>
      <w:r w:rsidR="00730AB9">
        <w:t xml:space="preserve"> – Enter company name of bidder</w:t>
      </w:r>
    </w:p>
    <w:p w:rsidR="005A2862" w:rsidRPr="005A2862" w:rsidRDefault="005A2862" w:rsidP="005A2862">
      <w:pPr>
        <w:pStyle w:val="ListParagraph"/>
        <w:numPr>
          <w:ilvl w:val="0"/>
          <w:numId w:val="55"/>
        </w:numPr>
      </w:pPr>
      <w:r w:rsidRPr="005A2862">
        <w:t>Person name</w:t>
      </w:r>
      <w:r w:rsidR="00730AB9">
        <w:t xml:space="preserve"> – Enter bidder’s name</w:t>
      </w:r>
    </w:p>
    <w:p w:rsidR="005A2862" w:rsidRPr="005A2862" w:rsidRDefault="005A2862" w:rsidP="005A2862">
      <w:pPr>
        <w:pStyle w:val="ListParagraph"/>
        <w:numPr>
          <w:ilvl w:val="0"/>
          <w:numId w:val="55"/>
        </w:numPr>
      </w:pPr>
      <w:r w:rsidRPr="005A2862">
        <w:lastRenderedPageBreak/>
        <w:t>Mobile no</w:t>
      </w:r>
      <w:r w:rsidR="00730AB9">
        <w:t xml:space="preserve"> – Enter registered mobile no of bidder</w:t>
      </w:r>
    </w:p>
    <w:p w:rsidR="005A2862" w:rsidRPr="005A2862" w:rsidRDefault="005A2862" w:rsidP="005A2862">
      <w:pPr>
        <w:pStyle w:val="ListParagraph"/>
        <w:numPr>
          <w:ilvl w:val="0"/>
          <w:numId w:val="55"/>
        </w:numPr>
      </w:pPr>
      <w:r w:rsidRPr="005A2862">
        <w:t>Registration date</w:t>
      </w:r>
      <w:r w:rsidR="00730AB9">
        <w:t xml:space="preserve"> – Enter date on which bidder was registered</w:t>
      </w:r>
    </w:p>
    <w:p w:rsidR="005A2862" w:rsidRDefault="005A2862" w:rsidP="005A2862">
      <w:pPr>
        <w:pStyle w:val="ListParagraph"/>
        <w:numPr>
          <w:ilvl w:val="0"/>
          <w:numId w:val="55"/>
        </w:numPr>
      </w:pPr>
      <w:r w:rsidRPr="005A2862">
        <w:t>Status</w:t>
      </w:r>
      <w:r w:rsidR="00730AB9">
        <w:t xml:space="preserve"> – Specify status of the bidder</w:t>
      </w:r>
    </w:p>
    <w:p w:rsidR="005F3E16" w:rsidRDefault="005F3E16" w:rsidP="005F3E16">
      <w:pPr>
        <w:ind w:left="360"/>
      </w:pPr>
      <w:r>
        <w:rPr>
          <w:noProof/>
        </w:rPr>
        <w:drawing>
          <wp:inline distT="0" distB="0" distL="0" distR="0">
            <wp:extent cx="5943600" cy="2433386"/>
            <wp:effectExtent l="19050" t="0" r="0" b="0"/>
            <wp:docPr id="94" name="Picture 5" descr="C:\Users\nupur\Desktop\monthly tasks\Admin user manual\Admin manual screen shots\manage bid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manage bidder1.png"/>
                    <pic:cNvPicPr>
                      <a:picLocks noChangeAspect="1" noChangeArrowheads="1"/>
                    </pic:cNvPicPr>
                  </pic:nvPicPr>
                  <pic:blipFill>
                    <a:blip r:embed="rId137"/>
                    <a:srcRect/>
                    <a:stretch>
                      <a:fillRect/>
                    </a:stretch>
                  </pic:blipFill>
                  <pic:spPr bwMode="auto">
                    <a:xfrm>
                      <a:off x="0" y="0"/>
                      <a:ext cx="5943600" cy="2433386"/>
                    </a:xfrm>
                    <a:prstGeom prst="rect">
                      <a:avLst/>
                    </a:prstGeom>
                    <a:noFill/>
                    <a:ln w="9525">
                      <a:noFill/>
                      <a:miter lim="800000"/>
                      <a:headEnd/>
                      <a:tailEnd/>
                    </a:ln>
                  </pic:spPr>
                </pic:pic>
              </a:graphicData>
            </a:graphic>
          </wp:inline>
        </w:drawing>
      </w:r>
    </w:p>
    <w:p w:rsidR="005F3E16" w:rsidRDefault="005F3E16" w:rsidP="005F3E16">
      <w:pPr>
        <w:rPr>
          <w:b/>
        </w:rPr>
      </w:pPr>
      <w:r w:rsidRPr="0053001B">
        <w:rPr>
          <w:b/>
        </w:rPr>
        <w:t xml:space="preserve">Steps to </w:t>
      </w:r>
      <w:r>
        <w:rPr>
          <w:b/>
        </w:rPr>
        <w:t>Search user</w:t>
      </w:r>
      <w:r w:rsidRPr="0053001B">
        <w:rPr>
          <w:b/>
        </w:rPr>
        <w:t>:</w:t>
      </w:r>
    </w:p>
    <w:p w:rsidR="005F3E16" w:rsidRDefault="005F3E16" w:rsidP="005F3E16">
      <w:pPr>
        <w:pStyle w:val="ListParagraph"/>
        <w:numPr>
          <w:ilvl w:val="0"/>
          <w:numId w:val="57"/>
        </w:numPr>
      </w:pPr>
      <w:r>
        <w:t>Enter at least one of the search criteria</w:t>
      </w:r>
    </w:p>
    <w:p w:rsidR="005F3E16" w:rsidRDefault="005F3E16" w:rsidP="005F3E16">
      <w:pPr>
        <w:pStyle w:val="ListParagraph"/>
        <w:numPr>
          <w:ilvl w:val="0"/>
          <w:numId w:val="57"/>
        </w:numPr>
      </w:pPr>
      <w:r>
        <w:t>Click on ‘Search’ button</w:t>
      </w:r>
    </w:p>
    <w:p w:rsidR="005F3E16" w:rsidRPr="005F3E16" w:rsidRDefault="005F3E16" w:rsidP="005F3E16">
      <w:pPr>
        <w:rPr>
          <w:b/>
        </w:rPr>
      </w:pPr>
      <w:r>
        <w:t xml:space="preserve">On successful search, result will be displayed in the listing area that matches the search criteria. If no record has been found that matches the search criteria then you will find a message as </w:t>
      </w:r>
      <w:r w:rsidRPr="005F3E16">
        <w:rPr>
          <w:b/>
        </w:rPr>
        <w:t>“No record found”</w:t>
      </w:r>
    </w:p>
    <w:p w:rsidR="00730AB9" w:rsidRDefault="00730AB9" w:rsidP="00730AB9">
      <w:r w:rsidRPr="00730AB9">
        <w:rPr>
          <w:b/>
        </w:rPr>
        <w:t>Manage bidder listing</w:t>
      </w:r>
      <w:r>
        <w:t xml:space="preserve"> – Lists bidder’s registered classifying them into different tabs as follows:</w:t>
      </w:r>
    </w:p>
    <w:p w:rsidR="00730AB9" w:rsidRDefault="00730AB9" w:rsidP="00730AB9">
      <w:pPr>
        <w:pStyle w:val="ListParagraph"/>
        <w:numPr>
          <w:ilvl w:val="0"/>
          <w:numId w:val="56"/>
        </w:numPr>
      </w:pPr>
      <w:r>
        <w:t>Incomplete – Lists bidder’s whose registration process is incomplete</w:t>
      </w:r>
    </w:p>
    <w:p w:rsidR="00730AB9" w:rsidRDefault="00730AB9" w:rsidP="00730AB9">
      <w:pPr>
        <w:pStyle w:val="ListParagraph"/>
        <w:numPr>
          <w:ilvl w:val="0"/>
          <w:numId w:val="56"/>
        </w:numPr>
      </w:pPr>
      <w:r>
        <w:t>Pending – Lists bidder’s whose registration profile is pending for approval</w:t>
      </w:r>
    </w:p>
    <w:p w:rsidR="00730AB9" w:rsidRDefault="00730AB9" w:rsidP="00730AB9">
      <w:pPr>
        <w:pStyle w:val="ListParagraph"/>
        <w:numPr>
          <w:ilvl w:val="0"/>
          <w:numId w:val="56"/>
        </w:numPr>
      </w:pPr>
      <w:r>
        <w:t>Approved – Lists approved bidder’s</w:t>
      </w:r>
    </w:p>
    <w:p w:rsidR="00730AB9" w:rsidRDefault="00730AB9" w:rsidP="00730AB9">
      <w:pPr>
        <w:pStyle w:val="ListParagraph"/>
        <w:numPr>
          <w:ilvl w:val="0"/>
          <w:numId w:val="56"/>
        </w:numPr>
      </w:pPr>
      <w:r>
        <w:t>Rejected – Lists bidder’s whose registration has been rejected</w:t>
      </w:r>
    </w:p>
    <w:p w:rsidR="00730AB9" w:rsidRDefault="00730AB9" w:rsidP="00730AB9">
      <w:pPr>
        <w:pStyle w:val="ListParagraph"/>
        <w:numPr>
          <w:ilvl w:val="0"/>
          <w:numId w:val="56"/>
        </w:numPr>
      </w:pPr>
      <w:r>
        <w:t>Blacklisted – Lists bidder’s whose profile has been blacklisted</w:t>
      </w:r>
    </w:p>
    <w:p w:rsidR="00730AB9" w:rsidRDefault="00730AB9" w:rsidP="00730AB9">
      <w:pPr>
        <w:pStyle w:val="ListParagraph"/>
        <w:numPr>
          <w:ilvl w:val="0"/>
          <w:numId w:val="56"/>
        </w:numPr>
      </w:pPr>
      <w:r>
        <w:t>Expired – Lists bidder’s whose registration validity has been expired</w:t>
      </w:r>
    </w:p>
    <w:p w:rsidR="00730AB9" w:rsidRDefault="00730AB9" w:rsidP="00730AB9">
      <w:pPr>
        <w:pStyle w:val="ListParagraph"/>
        <w:numPr>
          <w:ilvl w:val="0"/>
          <w:numId w:val="56"/>
        </w:numPr>
      </w:pPr>
      <w:r>
        <w:t>Locked – Lists bidder</w:t>
      </w:r>
      <w:r w:rsidR="00F77860">
        <w:t>’</w:t>
      </w:r>
      <w:r>
        <w:t>s whose profile has been locked</w:t>
      </w:r>
    </w:p>
    <w:p w:rsidR="00730AB9" w:rsidRDefault="00730AB9" w:rsidP="00730AB9">
      <w:pPr>
        <w:pStyle w:val="ListParagraph"/>
        <w:numPr>
          <w:ilvl w:val="0"/>
          <w:numId w:val="56"/>
        </w:numPr>
      </w:pPr>
      <w:r>
        <w:t>All</w:t>
      </w:r>
      <w:r w:rsidR="00F77860">
        <w:t xml:space="preserve"> – List bidder’s with all the above status</w:t>
      </w:r>
    </w:p>
    <w:p w:rsidR="00730AB9" w:rsidRPr="005A2862" w:rsidRDefault="005F3E16" w:rsidP="00730AB9">
      <w:r>
        <w:rPr>
          <w:noProof/>
        </w:rPr>
        <w:lastRenderedPageBreak/>
        <w:drawing>
          <wp:inline distT="0" distB="0" distL="0" distR="0">
            <wp:extent cx="4704421" cy="3864334"/>
            <wp:effectExtent l="19050" t="0" r="929" b="0"/>
            <wp:docPr id="95" name="Picture 6" descr="C:\Users\nupur\Desktop\monthly tasks\Admin user manual\Admin manual screen shots\manage bid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pur\Desktop\monthly tasks\Admin user manual\Admin manual screen shots\manage bidders.png"/>
                    <pic:cNvPicPr>
                      <a:picLocks noChangeAspect="1" noChangeArrowheads="1"/>
                    </pic:cNvPicPr>
                  </pic:nvPicPr>
                  <pic:blipFill>
                    <a:blip r:embed="rId136"/>
                    <a:srcRect l="10380" t="16294" r="10438" b="6046"/>
                    <a:stretch>
                      <a:fillRect/>
                    </a:stretch>
                  </pic:blipFill>
                  <pic:spPr bwMode="auto">
                    <a:xfrm>
                      <a:off x="0" y="0"/>
                      <a:ext cx="4704421" cy="3864334"/>
                    </a:xfrm>
                    <a:prstGeom prst="rect">
                      <a:avLst/>
                    </a:prstGeom>
                    <a:noFill/>
                    <a:ln w="9525">
                      <a:noFill/>
                      <a:miter lim="800000"/>
                      <a:headEnd/>
                      <a:tailEnd/>
                    </a:ln>
                  </pic:spPr>
                </pic:pic>
              </a:graphicData>
            </a:graphic>
          </wp:inline>
        </w:drawing>
      </w:r>
    </w:p>
    <w:p w:rsidR="00CD616D" w:rsidRDefault="00CD616D" w:rsidP="00CD616D">
      <w:pPr>
        <w:pStyle w:val="Heading3"/>
      </w:pPr>
      <w:r>
        <w:t>Edit bidder</w:t>
      </w:r>
    </w:p>
    <w:p w:rsidR="005A2862" w:rsidRDefault="00CD616D" w:rsidP="00A24B4B">
      <w:r>
        <w:t>Administrator can edit bidder’s profile</w:t>
      </w:r>
    </w:p>
    <w:p w:rsidR="00B179C7" w:rsidRDefault="00B179C7" w:rsidP="00A24B4B">
      <w:r>
        <w:rPr>
          <w:noProof/>
        </w:rPr>
        <w:drawing>
          <wp:inline distT="0" distB="0" distL="0" distR="0">
            <wp:extent cx="5943600" cy="2358268"/>
            <wp:effectExtent l="19050" t="0" r="0" b="0"/>
            <wp:docPr id="96" name="Picture 7" descr="C:\Users\nupur\Desktop\monthly tasks\Admin user manual\Admin manual screen shots\edit bi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pur\Desktop\monthly tasks\Admin user manual\Admin manual screen shots\edit bidder.png"/>
                    <pic:cNvPicPr>
                      <a:picLocks noChangeAspect="1" noChangeArrowheads="1"/>
                    </pic:cNvPicPr>
                  </pic:nvPicPr>
                  <pic:blipFill>
                    <a:blip r:embed="rId138"/>
                    <a:srcRect/>
                    <a:stretch>
                      <a:fillRect/>
                    </a:stretch>
                  </pic:blipFill>
                  <pic:spPr bwMode="auto">
                    <a:xfrm>
                      <a:off x="0" y="0"/>
                      <a:ext cx="5943600" cy="2358268"/>
                    </a:xfrm>
                    <a:prstGeom prst="rect">
                      <a:avLst/>
                    </a:prstGeom>
                    <a:noFill/>
                    <a:ln w="9525">
                      <a:noFill/>
                      <a:miter lim="800000"/>
                      <a:headEnd/>
                      <a:tailEnd/>
                    </a:ln>
                  </pic:spPr>
                </pic:pic>
              </a:graphicData>
            </a:graphic>
          </wp:inline>
        </w:drawing>
      </w:r>
    </w:p>
    <w:p w:rsidR="00B179C7" w:rsidRPr="005A2862" w:rsidRDefault="00B179C7" w:rsidP="00A24B4B">
      <w:r>
        <w:rPr>
          <w:noProof/>
        </w:rPr>
        <w:lastRenderedPageBreak/>
        <w:drawing>
          <wp:inline distT="0" distB="0" distL="0" distR="0">
            <wp:extent cx="4754880" cy="4245997"/>
            <wp:effectExtent l="19050" t="0" r="7620" b="0"/>
            <wp:docPr id="97" name="Picture 8" descr="C:\Users\nupur\Desktop\monthly tasks\Admin user manual\Admin manual screen shots\edit bid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pur\Desktop\monthly tasks\Admin user manual\Admin manual screen shots\edit bidder1.png"/>
                    <pic:cNvPicPr>
                      <a:picLocks noChangeAspect="1" noChangeArrowheads="1"/>
                    </pic:cNvPicPr>
                  </pic:nvPicPr>
                  <pic:blipFill>
                    <a:blip r:embed="rId139"/>
                    <a:srcRect l="20011" t="17949" b="5983"/>
                    <a:stretch>
                      <a:fillRect/>
                    </a:stretch>
                  </pic:blipFill>
                  <pic:spPr bwMode="auto">
                    <a:xfrm>
                      <a:off x="0" y="0"/>
                      <a:ext cx="4754880" cy="4245997"/>
                    </a:xfrm>
                    <a:prstGeom prst="rect">
                      <a:avLst/>
                    </a:prstGeom>
                    <a:noFill/>
                    <a:ln w="9525">
                      <a:noFill/>
                      <a:miter lim="800000"/>
                      <a:headEnd/>
                      <a:tailEnd/>
                    </a:ln>
                  </pic:spPr>
                </pic:pic>
              </a:graphicData>
            </a:graphic>
          </wp:inline>
        </w:drawing>
      </w:r>
    </w:p>
    <w:p w:rsidR="002C3FD7" w:rsidRDefault="00B179C7" w:rsidP="00A24B4B">
      <w:r>
        <w:rPr>
          <w:noProof/>
        </w:rPr>
        <w:drawing>
          <wp:inline distT="0" distB="0" distL="0" distR="0">
            <wp:extent cx="5943600" cy="427853"/>
            <wp:effectExtent l="19050" t="0" r="0" b="0"/>
            <wp:docPr id="98" name="Picture 9" descr="C:\Users\nupur\Desktop\monthly tasks\Admin user manual\Admin manual screen shots\edit bid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pur\Desktop\monthly tasks\Admin user manual\Admin manual screen shots\edit bidder2.png"/>
                    <pic:cNvPicPr>
                      <a:picLocks noChangeAspect="1" noChangeArrowheads="1"/>
                    </pic:cNvPicPr>
                  </pic:nvPicPr>
                  <pic:blipFill>
                    <a:blip r:embed="rId140"/>
                    <a:srcRect/>
                    <a:stretch>
                      <a:fillRect/>
                    </a:stretch>
                  </pic:blipFill>
                  <pic:spPr bwMode="auto">
                    <a:xfrm>
                      <a:off x="0" y="0"/>
                      <a:ext cx="5943600" cy="427853"/>
                    </a:xfrm>
                    <a:prstGeom prst="rect">
                      <a:avLst/>
                    </a:prstGeom>
                    <a:noFill/>
                    <a:ln w="9525">
                      <a:noFill/>
                      <a:miter lim="800000"/>
                      <a:headEnd/>
                      <a:tailEnd/>
                    </a:ln>
                  </pic:spPr>
                </pic:pic>
              </a:graphicData>
            </a:graphic>
          </wp:inline>
        </w:drawing>
      </w:r>
    </w:p>
    <w:p w:rsidR="00B179C7" w:rsidRDefault="00B179C7" w:rsidP="00A24B4B">
      <w:r w:rsidRPr="00C20BE2">
        <w:rPr>
          <w:b/>
        </w:rPr>
        <w:t>Steps to edit bidder’s profile</w:t>
      </w:r>
      <w:r>
        <w:t>:</w:t>
      </w:r>
    </w:p>
    <w:p w:rsidR="00B179C7" w:rsidRDefault="00B179C7" w:rsidP="00B179C7">
      <w:pPr>
        <w:pStyle w:val="ListParagraph"/>
        <w:numPr>
          <w:ilvl w:val="0"/>
          <w:numId w:val="58"/>
        </w:numPr>
      </w:pPr>
      <w:r>
        <w:t>Click on Edit icon, from the manage bidder listing</w:t>
      </w:r>
    </w:p>
    <w:p w:rsidR="00B179C7" w:rsidRDefault="00B179C7" w:rsidP="00B179C7">
      <w:pPr>
        <w:pStyle w:val="ListParagraph"/>
        <w:numPr>
          <w:ilvl w:val="0"/>
          <w:numId w:val="58"/>
        </w:numPr>
      </w:pPr>
      <w:r>
        <w:t>Update the details as per your requirement</w:t>
      </w:r>
    </w:p>
    <w:p w:rsidR="00B179C7" w:rsidRDefault="00B179C7" w:rsidP="00B179C7">
      <w:pPr>
        <w:pStyle w:val="ListParagraph"/>
        <w:numPr>
          <w:ilvl w:val="0"/>
          <w:numId w:val="58"/>
        </w:numPr>
      </w:pPr>
      <w:r>
        <w:t>Click on update button</w:t>
      </w:r>
    </w:p>
    <w:p w:rsidR="00B179C7" w:rsidRDefault="00B179C7" w:rsidP="00B179C7">
      <w:r>
        <w:t>On successful update, you will be notified with a message “</w:t>
      </w:r>
      <w:r w:rsidRPr="00C20BE2">
        <w:rPr>
          <w:b/>
        </w:rPr>
        <w:t xml:space="preserve">User profile updated successfully” </w:t>
      </w:r>
      <w:r>
        <w:t>and you will be redirected to Manage bidder’s listing</w:t>
      </w:r>
    </w:p>
    <w:p w:rsidR="00D3510A" w:rsidRDefault="00025901" w:rsidP="00D3510A">
      <w:pPr>
        <w:pStyle w:val="Heading3"/>
      </w:pPr>
      <w:r>
        <w:t>Reset password</w:t>
      </w:r>
    </w:p>
    <w:p w:rsidR="00025901" w:rsidRDefault="00025901" w:rsidP="00025901">
      <w:r>
        <w:t>Administrator can reset password in case department bidder has forgotten password</w:t>
      </w:r>
    </w:p>
    <w:p w:rsidR="00025901" w:rsidRDefault="009D52C8" w:rsidP="00025901">
      <w:r>
        <w:rPr>
          <w:noProof/>
        </w:rPr>
        <w:lastRenderedPageBreak/>
        <w:pict>
          <v:shape id="_x0000_s1356" type="#_x0000_t120" style="position:absolute;left:0;text-align:left;margin-left:335.95pt;margin-top:152pt;width:23.65pt;height:27.55pt;z-index:252022784" fillcolor="#e36c0a [2409]" strokecolor="#f2f2f2 [3041]" strokeweight="1.5pt">
            <v:shadow on="t" type="perspective" color="#622423 [1605]" opacity=".5" offset="1pt" offset2="-1pt"/>
            <v:textbox style="mso-next-textbox:#_x0000_s1356">
              <w:txbxContent>
                <w:p w:rsidR="008C3EB7" w:rsidRPr="009E4666" w:rsidRDefault="008C3EB7" w:rsidP="00025901">
                  <w:pPr>
                    <w:jc w:val="center"/>
                    <w:rPr>
                      <w:b/>
                      <w:color w:val="000000" w:themeColor="text1"/>
                    </w:rPr>
                  </w:pPr>
                  <w:r>
                    <w:rPr>
                      <w:b/>
                      <w:color w:val="000000" w:themeColor="text1"/>
                    </w:rPr>
                    <w:t>1</w:t>
                  </w:r>
                </w:p>
              </w:txbxContent>
            </v:textbox>
          </v:shape>
        </w:pict>
      </w:r>
      <w:r w:rsidR="00025901">
        <w:rPr>
          <w:noProof/>
        </w:rPr>
        <w:drawing>
          <wp:inline distT="0" distB="0" distL="0" distR="0">
            <wp:extent cx="5141347" cy="2608028"/>
            <wp:effectExtent l="19050" t="0" r="2153" b="0"/>
            <wp:docPr id="106" name="Picture 3" descr="C:\Users\nupur\Desktop\monthly tasks\Admin user manual\Admin manual screen shots\reset password bi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reset password bidder.png"/>
                    <pic:cNvPicPr>
                      <a:picLocks noChangeAspect="1" noChangeArrowheads="1"/>
                    </pic:cNvPicPr>
                  </pic:nvPicPr>
                  <pic:blipFill>
                    <a:blip r:embed="rId141"/>
                    <a:srcRect r="13510"/>
                    <a:stretch>
                      <a:fillRect/>
                    </a:stretch>
                  </pic:blipFill>
                  <pic:spPr bwMode="auto">
                    <a:xfrm>
                      <a:off x="0" y="0"/>
                      <a:ext cx="5141347" cy="2608028"/>
                    </a:xfrm>
                    <a:prstGeom prst="rect">
                      <a:avLst/>
                    </a:prstGeom>
                    <a:noFill/>
                    <a:ln w="9525">
                      <a:noFill/>
                      <a:miter lim="800000"/>
                      <a:headEnd/>
                      <a:tailEnd/>
                    </a:ln>
                  </pic:spPr>
                </pic:pic>
              </a:graphicData>
            </a:graphic>
          </wp:inline>
        </w:drawing>
      </w:r>
    </w:p>
    <w:p w:rsidR="00025901" w:rsidRDefault="00025901" w:rsidP="00025901"/>
    <w:p w:rsidR="00025901" w:rsidRDefault="009D52C8" w:rsidP="0002590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pict>
          <v:shape id="_x0000_s1357" type="#_x0000_t120" style="position:absolute;left:0;text-align:left;margin-left:108.1pt;margin-top:67.45pt;width:23.65pt;height:27.55pt;z-index:252023808" fillcolor="#e36c0a [2409]" strokecolor="#f2f2f2 [3041]" strokeweight="1.5pt">
            <v:shadow on="t" type="perspective" color="#622423 [1605]" opacity=".5" offset="1pt" offset2="-1pt"/>
            <v:textbox style="mso-next-textbox:#_x0000_s1357">
              <w:txbxContent>
                <w:p w:rsidR="008C3EB7" w:rsidRPr="009E4666" w:rsidRDefault="008C3EB7" w:rsidP="00025901">
                  <w:pPr>
                    <w:jc w:val="center"/>
                    <w:rPr>
                      <w:b/>
                      <w:color w:val="000000" w:themeColor="text1"/>
                    </w:rPr>
                  </w:pPr>
                  <w:r>
                    <w:rPr>
                      <w:b/>
                      <w:color w:val="000000" w:themeColor="text1"/>
                    </w:rPr>
                    <w:t>2</w:t>
                  </w:r>
                </w:p>
              </w:txbxContent>
            </v:textbox>
          </v:shape>
        </w:pict>
      </w:r>
      <w:r w:rsidR="00025901">
        <w:rPr>
          <w:noProof/>
        </w:rPr>
        <w:drawing>
          <wp:inline distT="0" distB="0" distL="0" distR="0">
            <wp:extent cx="3235960" cy="1670050"/>
            <wp:effectExtent l="19050" t="0" r="2540" b="0"/>
            <wp:docPr id="103" name="Picture 3" descr="C:\Users\nupur\Desktop\monthly tasks\Admin user manual\Admin manual screen shots\reset user pass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reset user password1.png"/>
                    <pic:cNvPicPr>
                      <a:picLocks noChangeAspect="1" noChangeArrowheads="1"/>
                    </pic:cNvPicPr>
                  </pic:nvPicPr>
                  <pic:blipFill>
                    <a:blip r:embed="rId117"/>
                    <a:srcRect/>
                    <a:stretch>
                      <a:fillRect/>
                    </a:stretch>
                  </pic:blipFill>
                  <pic:spPr bwMode="auto">
                    <a:xfrm>
                      <a:off x="0" y="0"/>
                      <a:ext cx="3235960" cy="1670050"/>
                    </a:xfrm>
                    <a:prstGeom prst="rect">
                      <a:avLst/>
                    </a:prstGeom>
                    <a:noFill/>
                    <a:ln w="9525">
                      <a:noFill/>
                      <a:miter lim="800000"/>
                      <a:headEnd/>
                      <a:tailEnd/>
                    </a:ln>
                  </pic:spPr>
                </pic:pic>
              </a:graphicData>
            </a:graphic>
          </wp:inline>
        </w:drawing>
      </w:r>
      <w:r w:rsidR="00025901" w:rsidRPr="00A65075">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025901" w:rsidRDefault="009D52C8" w:rsidP="00025901">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pict>
          <v:shape id="_x0000_s1358" type="#_x0000_t120" style="position:absolute;left:0;text-align:left;margin-left:167.65pt;margin-top:61.65pt;width:23.65pt;height:27.55pt;z-index:252024832" fillcolor="#e36c0a [2409]" strokecolor="#f2f2f2 [3041]" strokeweight="1.5pt">
            <v:shadow on="t" type="perspective" color="#622423 [1605]" opacity=".5" offset="1pt" offset2="-1pt"/>
            <v:textbox style="mso-next-textbox:#_x0000_s1358">
              <w:txbxContent>
                <w:p w:rsidR="008C3EB7" w:rsidRPr="009E4666" w:rsidRDefault="008C3EB7" w:rsidP="00025901">
                  <w:pPr>
                    <w:jc w:val="center"/>
                    <w:rPr>
                      <w:b/>
                      <w:color w:val="000000" w:themeColor="text1"/>
                    </w:rPr>
                  </w:pPr>
                  <w:r>
                    <w:rPr>
                      <w:b/>
                      <w:color w:val="000000" w:themeColor="text1"/>
                    </w:rPr>
                    <w:t>3</w:t>
                  </w:r>
                </w:p>
              </w:txbxContent>
            </v:textbox>
          </v:shape>
        </w:pict>
      </w:r>
      <w:r w:rsidR="00025901">
        <w:rPr>
          <w:noProof/>
        </w:rPr>
        <w:drawing>
          <wp:inline distT="0" distB="0" distL="0" distR="0">
            <wp:extent cx="3458845" cy="1153160"/>
            <wp:effectExtent l="19050" t="0" r="8255" b="0"/>
            <wp:docPr id="104" name="Picture 4" descr="C:\Users\nupur\Desktop\monthly tasks\Admin user manual\Admin manual screen shots\reset user password 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reset user password alert.png"/>
                    <pic:cNvPicPr>
                      <a:picLocks noChangeAspect="1" noChangeArrowheads="1"/>
                    </pic:cNvPicPr>
                  </pic:nvPicPr>
                  <pic:blipFill>
                    <a:blip r:embed="rId118"/>
                    <a:srcRect/>
                    <a:stretch>
                      <a:fillRect/>
                    </a:stretch>
                  </pic:blipFill>
                  <pic:spPr bwMode="auto">
                    <a:xfrm>
                      <a:off x="0" y="0"/>
                      <a:ext cx="3458845" cy="1153160"/>
                    </a:xfrm>
                    <a:prstGeom prst="rect">
                      <a:avLst/>
                    </a:prstGeom>
                    <a:noFill/>
                    <a:ln w="9525">
                      <a:noFill/>
                      <a:miter lim="800000"/>
                      <a:headEnd/>
                      <a:tailEnd/>
                    </a:ln>
                  </pic:spPr>
                </pic:pic>
              </a:graphicData>
            </a:graphic>
          </wp:inline>
        </w:drawing>
      </w:r>
      <w:r w:rsidR="00025901" w:rsidRPr="00A65075">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025901" w:rsidRDefault="00025901" w:rsidP="00025901">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943600" cy="382107"/>
            <wp:effectExtent l="19050" t="0" r="0" b="0"/>
            <wp:docPr id="105" name="Picture 5" descr="C:\Users\nupur\Desktop\monthly tasks\Admin user manual\Admin manual screen shots\reset user password m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reset user password msg.png"/>
                    <pic:cNvPicPr>
                      <a:picLocks noChangeAspect="1" noChangeArrowheads="1"/>
                    </pic:cNvPicPr>
                  </pic:nvPicPr>
                  <pic:blipFill>
                    <a:blip r:embed="rId119"/>
                    <a:srcRect/>
                    <a:stretch>
                      <a:fillRect/>
                    </a:stretch>
                  </pic:blipFill>
                  <pic:spPr bwMode="auto">
                    <a:xfrm>
                      <a:off x="0" y="0"/>
                      <a:ext cx="5943600" cy="382107"/>
                    </a:xfrm>
                    <a:prstGeom prst="rect">
                      <a:avLst/>
                    </a:prstGeom>
                    <a:noFill/>
                    <a:ln w="9525">
                      <a:noFill/>
                      <a:miter lim="800000"/>
                      <a:headEnd/>
                      <a:tailEnd/>
                    </a:ln>
                  </pic:spPr>
                </pic:pic>
              </a:graphicData>
            </a:graphic>
          </wp:inline>
        </w:drawing>
      </w:r>
    </w:p>
    <w:p w:rsidR="00025901" w:rsidRPr="00B62659" w:rsidRDefault="00025901" w:rsidP="00025901">
      <w:pPr>
        <w:rPr>
          <w:b/>
        </w:rPr>
      </w:pPr>
      <w:r w:rsidRPr="00B62659">
        <w:rPr>
          <w:b/>
        </w:rPr>
        <w:t>Steps to reset password:</w:t>
      </w:r>
    </w:p>
    <w:p w:rsidR="00025901" w:rsidRDefault="00025901" w:rsidP="00025901">
      <w:pPr>
        <w:pStyle w:val="ListParagraph"/>
        <w:numPr>
          <w:ilvl w:val="0"/>
          <w:numId w:val="60"/>
        </w:numPr>
      </w:pPr>
      <w:r>
        <w:t>Click on Reset password icon from the Manage user listing</w:t>
      </w:r>
    </w:p>
    <w:p w:rsidR="00025901" w:rsidRDefault="00025901" w:rsidP="00025901">
      <w:pPr>
        <w:pStyle w:val="ListParagraph"/>
        <w:numPr>
          <w:ilvl w:val="0"/>
          <w:numId w:val="60"/>
        </w:numPr>
      </w:pPr>
      <w:r>
        <w:t>On confirmation click on ok</w:t>
      </w:r>
    </w:p>
    <w:p w:rsidR="00025901" w:rsidRDefault="00025901" w:rsidP="00025901">
      <w:pPr>
        <w:rPr>
          <w:b/>
        </w:rPr>
      </w:pPr>
      <w:r>
        <w:lastRenderedPageBreak/>
        <w:t xml:space="preserve">On successful reset, you will receive an alert message that notifies your Email id and new password set, Click on ok and you will be notified with a message as </w:t>
      </w:r>
      <w:r w:rsidRPr="00B62659">
        <w:rPr>
          <w:b/>
        </w:rPr>
        <w:t xml:space="preserve">“Password reset successfully” </w:t>
      </w:r>
    </w:p>
    <w:p w:rsidR="00B17D15" w:rsidRPr="00C93D20" w:rsidRDefault="009D52C8" w:rsidP="007B4475">
      <w:pPr>
        <w:pStyle w:val="Heading3"/>
        <w:rPr>
          <w:ins w:id="458" w:author="nupur" w:date="2014-06-14T12:09:00Z"/>
          <w:rPrChange w:id="459" w:author="nupur" w:date="2014-06-14T12:09:00Z">
            <w:rPr>
              <w:ins w:id="460" w:author="nupur" w:date="2014-06-14T12:09:00Z"/>
              <w:highlight w:val="yellow"/>
            </w:rPr>
          </w:rPrChange>
        </w:rPr>
      </w:pPr>
      <w:r w:rsidRPr="009D52C8">
        <w:rPr>
          <w:rPrChange w:id="461" w:author="nupur" w:date="2014-06-14T12:09:00Z">
            <w:rPr>
              <w:rFonts w:eastAsiaTheme="minorHAnsi" w:cstheme="minorBidi"/>
              <w:bCs w:val="0"/>
              <w:color w:val="0000FF"/>
              <w:sz w:val="24"/>
              <w:u w:val="single"/>
            </w:rPr>
          </w:rPrChange>
        </w:rPr>
        <w:t>Approve bidder</w:t>
      </w:r>
    </w:p>
    <w:p w:rsidR="00000000" w:rsidRDefault="009D52C8">
      <w:pPr>
        <w:rPr>
          <w:ins w:id="462" w:author="nupur" w:date="2014-06-14T12:09:00Z"/>
        </w:rPr>
        <w:pPrChange w:id="463" w:author="nupur" w:date="2014-06-14T12:09:00Z">
          <w:pPr>
            <w:pStyle w:val="Heading3"/>
          </w:pPr>
        </w:pPrChange>
      </w:pPr>
      <w:ins w:id="464" w:author="nupur" w:date="2014-06-14T12:09:00Z">
        <w:r w:rsidRPr="009D52C8">
          <w:rPr>
            <w:rPrChange w:id="465" w:author="nupur" w:date="2014-06-14T12:09:00Z">
              <w:rPr>
                <w:bCs w:val="0"/>
                <w:color w:val="0000FF"/>
                <w:highlight w:val="yellow"/>
                <w:u w:val="single"/>
              </w:rPr>
            </w:rPrChange>
          </w:rPr>
          <w:t>Administrator can approve bidder’s registration</w:t>
        </w:r>
        <w:r w:rsidR="00C93D20">
          <w:t xml:space="preserve"> profile</w:t>
        </w:r>
      </w:ins>
    </w:p>
    <w:p w:rsidR="00000000" w:rsidRDefault="009D52C8">
      <w:pPr>
        <w:rPr>
          <w:ins w:id="466" w:author="nupur" w:date="2014-06-14T12:16:00Z"/>
          <w:highlight w:val="yellow"/>
        </w:rPr>
        <w:pPrChange w:id="467" w:author="nupur" w:date="2014-06-14T12:09:00Z">
          <w:pPr>
            <w:pStyle w:val="Heading3"/>
          </w:pPr>
        </w:pPrChange>
      </w:pPr>
      <w:ins w:id="468" w:author="nupur" w:date="2014-06-14T12:17:00Z">
        <w:r>
          <w:rPr>
            <w:noProof/>
          </w:rPr>
          <w:pict>
            <v:shape id="_x0000_s1554" type="#_x0000_t120" style="position:absolute;left:0;text-align:left;margin-left:399.75pt;margin-top:217.8pt;width:23.65pt;height:27.55pt;z-index:252210176" fillcolor="#e36c0a [2409]" strokecolor="#f2f2f2 [3041]" strokeweight="1.5pt">
              <v:shadow on="t" type="perspective" color="#622423 [1605]" opacity=".5" offset="1pt" offset2="-1pt"/>
              <v:textbox style="mso-next-textbox:#_x0000_s1554">
                <w:txbxContent>
                  <w:p w:rsidR="00C93D20" w:rsidRPr="009E4666" w:rsidRDefault="00C93D20" w:rsidP="00C93D20">
                    <w:pPr>
                      <w:jc w:val="center"/>
                      <w:rPr>
                        <w:b/>
                        <w:color w:val="000000" w:themeColor="text1"/>
                      </w:rPr>
                    </w:pPr>
                    <w:ins w:id="469" w:author="nupur" w:date="2014-06-14T12:17:00Z">
                      <w:r>
                        <w:rPr>
                          <w:b/>
                          <w:color w:val="000000" w:themeColor="text1"/>
                        </w:rPr>
                        <w:t>1</w:t>
                      </w:r>
                    </w:ins>
                    <w:del w:id="470" w:author="nupur" w:date="2014-06-14T12:17:00Z">
                      <w:r w:rsidDel="00C93D20">
                        <w:rPr>
                          <w:b/>
                          <w:color w:val="000000" w:themeColor="text1"/>
                        </w:rPr>
                        <w:delText>3</w:delText>
                      </w:r>
                    </w:del>
                  </w:p>
                </w:txbxContent>
              </v:textbox>
            </v:shape>
          </w:pict>
        </w:r>
      </w:ins>
      <w:ins w:id="471" w:author="nupur" w:date="2014-06-14T12:16:00Z">
        <w:r w:rsidR="006150A9">
          <w:rPr>
            <w:noProof/>
            <w:rPrChange w:id="472">
              <w:rPr>
                <w:bCs w:val="0"/>
                <w:noProof/>
                <w:color w:val="0000FF"/>
                <w:u w:val="single"/>
              </w:rPr>
            </w:rPrChange>
          </w:rPr>
          <w:drawing>
            <wp:inline distT="0" distB="0" distL="0" distR="0">
              <wp:extent cx="5943600" cy="2961824"/>
              <wp:effectExtent l="19050" t="0" r="0" b="0"/>
              <wp:docPr id="3767" name="Picture 3" descr="C:\Users\nupur\Desktop\monthly tasks\Admin user manual\Admin manual screen shots\approve bi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approve bidder.png"/>
                      <pic:cNvPicPr>
                        <a:picLocks noChangeAspect="1" noChangeArrowheads="1"/>
                      </pic:cNvPicPr>
                    </pic:nvPicPr>
                    <pic:blipFill>
                      <a:blip r:embed="rId142"/>
                      <a:srcRect/>
                      <a:stretch>
                        <a:fillRect/>
                      </a:stretch>
                    </pic:blipFill>
                    <pic:spPr bwMode="auto">
                      <a:xfrm>
                        <a:off x="0" y="0"/>
                        <a:ext cx="5943600" cy="2961824"/>
                      </a:xfrm>
                      <a:prstGeom prst="rect">
                        <a:avLst/>
                      </a:prstGeom>
                      <a:noFill/>
                      <a:ln w="9525">
                        <a:noFill/>
                        <a:miter lim="800000"/>
                        <a:headEnd/>
                        <a:tailEnd/>
                      </a:ln>
                    </pic:spPr>
                  </pic:pic>
                </a:graphicData>
              </a:graphic>
            </wp:inline>
          </w:drawing>
        </w:r>
      </w:ins>
    </w:p>
    <w:p w:rsidR="00000000" w:rsidRDefault="009D52C8">
      <w:pPr>
        <w:rPr>
          <w:ins w:id="473" w:author="nupur" w:date="2014-06-14T12:17:00Z"/>
          <w:highlight w:val="yellow"/>
        </w:rPr>
        <w:pPrChange w:id="474" w:author="nupur" w:date="2014-06-14T12:09:00Z">
          <w:pPr>
            <w:pStyle w:val="Heading3"/>
          </w:pPr>
        </w:pPrChange>
      </w:pPr>
      <w:ins w:id="475" w:author="nupur" w:date="2014-06-14T12:18:00Z">
        <w:r>
          <w:rPr>
            <w:noProof/>
          </w:rPr>
          <w:lastRenderedPageBreak/>
          <w:pict>
            <v:shape id="_x0000_s1556" type="#_x0000_t120" style="position:absolute;left:0;text-align:left;margin-left:272.1pt;margin-top:260.6pt;width:23.65pt;height:27.55pt;z-index:252212224" fillcolor="#e36c0a [2409]" strokecolor="#f2f2f2 [3041]" strokeweight="1.5pt">
              <v:shadow on="t" type="perspective" color="#622423 [1605]" opacity=".5" offset="1pt" offset2="-1pt"/>
              <v:textbox style="mso-next-textbox:#_x0000_s1556">
                <w:txbxContent>
                  <w:p w:rsidR="00C93D20" w:rsidRPr="009E4666" w:rsidRDefault="00C93D20" w:rsidP="00C93D20">
                    <w:pPr>
                      <w:jc w:val="center"/>
                      <w:rPr>
                        <w:b/>
                        <w:color w:val="000000" w:themeColor="text1"/>
                      </w:rPr>
                    </w:pPr>
                    <w:r>
                      <w:rPr>
                        <w:b/>
                        <w:color w:val="000000" w:themeColor="text1"/>
                      </w:rPr>
                      <w:t>3</w:t>
                    </w:r>
                  </w:p>
                </w:txbxContent>
              </v:textbox>
            </v:shape>
          </w:pict>
        </w:r>
        <w:r>
          <w:rPr>
            <w:noProof/>
          </w:rPr>
          <w:pict>
            <v:shape id="_x0000_s1558" type="#_x0000_t120" style="position:absolute;left:0;text-align:left;margin-left:227.3pt;margin-top:336.9pt;width:23.65pt;height:27.55pt;z-index:252214272" fillcolor="#e36c0a [2409]" strokecolor="#f2f2f2 [3041]" strokeweight="1.5pt">
              <v:shadow on="t" type="perspective" color="#622423 [1605]" opacity=".5" offset="1pt" offset2="-1pt"/>
              <v:textbox style="mso-next-textbox:#_x0000_s1558">
                <w:txbxContent>
                  <w:p w:rsidR="00C93D20" w:rsidRPr="009E4666" w:rsidRDefault="00C93D20" w:rsidP="00C93D20">
                    <w:pPr>
                      <w:jc w:val="center"/>
                      <w:rPr>
                        <w:b/>
                        <w:color w:val="000000" w:themeColor="text1"/>
                      </w:rPr>
                    </w:pPr>
                    <w:del w:id="476" w:author="nupur" w:date="2014-06-14T12:18:00Z">
                      <w:r w:rsidDel="00C93D20">
                        <w:rPr>
                          <w:b/>
                          <w:color w:val="000000" w:themeColor="text1"/>
                        </w:rPr>
                        <w:delText>3</w:delText>
                      </w:r>
                    </w:del>
                    <w:ins w:id="477" w:author="nupur" w:date="2014-06-14T12:18:00Z">
                      <w:r>
                        <w:rPr>
                          <w:b/>
                          <w:color w:val="000000" w:themeColor="text1"/>
                        </w:rPr>
                        <w:t>5</w:t>
                      </w:r>
                    </w:ins>
                  </w:p>
                </w:txbxContent>
              </v:textbox>
            </v:shape>
          </w:pict>
        </w:r>
        <w:r>
          <w:rPr>
            <w:noProof/>
          </w:rPr>
          <w:pict>
            <v:shape id="_x0000_s1557" type="#_x0000_t120" style="position:absolute;left:0;text-align:left;margin-left:-21.4pt;margin-top:287.45pt;width:23.65pt;height:27.55pt;z-index:252213248" fillcolor="#e36c0a [2409]" strokecolor="#f2f2f2 [3041]" strokeweight="1.5pt">
              <v:shadow on="t" type="perspective" color="#622423 [1605]" opacity=".5" offset="1pt" offset2="-1pt"/>
              <v:textbox style="mso-next-textbox:#_x0000_s1557">
                <w:txbxContent>
                  <w:p w:rsidR="00C93D20" w:rsidRPr="009E4666" w:rsidRDefault="00C93D20" w:rsidP="00C93D20">
                    <w:pPr>
                      <w:jc w:val="center"/>
                      <w:rPr>
                        <w:b/>
                        <w:color w:val="000000" w:themeColor="text1"/>
                      </w:rPr>
                    </w:pPr>
                    <w:ins w:id="478" w:author="nupur" w:date="2014-06-14T12:18:00Z">
                      <w:r>
                        <w:rPr>
                          <w:b/>
                          <w:color w:val="000000" w:themeColor="text1"/>
                        </w:rPr>
                        <w:t>4</w:t>
                      </w:r>
                    </w:ins>
                    <w:r>
                      <w:rPr>
                        <w:b/>
                        <w:color w:val="000000" w:themeColor="text1"/>
                      </w:rPr>
                      <w:t>3</w:t>
                    </w:r>
                  </w:p>
                </w:txbxContent>
              </v:textbox>
            </v:shape>
          </w:pict>
        </w:r>
      </w:ins>
      <w:ins w:id="479" w:author="nupur" w:date="2014-06-14T12:17:00Z">
        <w:r>
          <w:rPr>
            <w:noProof/>
          </w:rPr>
          <w:pict>
            <v:shape id="_x0000_s1555" type="#_x0000_t120" style="position:absolute;left:0;text-align:left;margin-left:-21.4pt;margin-top:246.25pt;width:23.65pt;height:27.55pt;z-index:252211200" fillcolor="#e36c0a [2409]" strokecolor="#f2f2f2 [3041]" strokeweight="1.5pt">
              <v:shadow on="t" type="perspective" color="#622423 [1605]" opacity=".5" offset="1pt" offset2="-1pt"/>
              <v:textbox style="mso-next-textbox:#_x0000_s1555">
                <w:txbxContent>
                  <w:p w:rsidR="00C93D20" w:rsidRPr="009E4666" w:rsidRDefault="00C93D20" w:rsidP="00C93D20">
                    <w:pPr>
                      <w:jc w:val="center"/>
                      <w:rPr>
                        <w:b/>
                        <w:color w:val="000000" w:themeColor="text1"/>
                      </w:rPr>
                    </w:pPr>
                    <w:del w:id="480" w:author="nupur" w:date="2014-06-14T12:18:00Z">
                      <w:r w:rsidDel="00C93D20">
                        <w:rPr>
                          <w:b/>
                          <w:color w:val="000000" w:themeColor="text1"/>
                        </w:rPr>
                        <w:delText>3</w:delText>
                      </w:r>
                    </w:del>
                    <w:ins w:id="481" w:author="nupur" w:date="2014-06-14T12:18:00Z">
                      <w:r>
                        <w:rPr>
                          <w:b/>
                          <w:color w:val="000000" w:themeColor="text1"/>
                        </w:rPr>
                        <w:t>2</w:t>
                      </w:r>
                    </w:ins>
                  </w:p>
                </w:txbxContent>
              </v:textbox>
            </v:shape>
          </w:pict>
        </w:r>
        <w:r w:rsidR="006150A9">
          <w:rPr>
            <w:noProof/>
            <w:rPrChange w:id="482">
              <w:rPr>
                <w:bCs w:val="0"/>
                <w:noProof/>
                <w:color w:val="0000FF"/>
                <w:u w:val="single"/>
              </w:rPr>
            </w:rPrChange>
          </w:rPr>
          <w:drawing>
            <wp:inline distT="0" distB="0" distL="0" distR="0">
              <wp:extent cx="5943600" cy="4486035"/>
              <wp:effectExtent l="19050" t="0" r="0" b="0"/>
              <wp:docPr id="3768" name="Picture 4" descr="C:\Users\nupur\Desktop\monthly tasks\Admin user manual\Admin manual screen shots\approve bid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approve bidder1.png"/>
                      <pic:cNvPicPr>
                        <a:picLocks noChangeAspect="1" noChangeArrowheads="1"/>
                      </pic:cNvPicPr>
                    </pic:nvPicPr>
                    <pic:blipFill>
                      <a:blip r:embed="rId143"/>
                      <a:srcRect/>
                      <a:stretch>
                        <a:fillRect/>
                      </a:stretch>
                    </pic:blipFill>
                    <pic:spPr bwMode="auto">
                      <a:xfrm>
                        <a:off x="0" y="0"/>
                        <a:ext cx="5943600" cy="4486035"/>
                      </a:xfrm>
                      <a:prstGeom prst="rect">
                        <a:avLst/>
                      </a:prstGeom>
                      <a:noFill/>
                      <a:ln w="9525">
                        <a:noFill/>
                        <a:miter lim="800000"/>
                        <a:headEnd/>
                        <a:tailEnd/>
                      </a:ln>
                    </pic:spPr>
                  </pic:pic>
                </a:graphicData>
              </a:graphic>
            </wp:inline>
          </w:drawing>
        </w:r>
      </w:ins>
    </w:p>
    <w:p w:rsidR="00000000" w:rsidRDefault="006150A9">
      <w:pPr>
        <w:rPr>
          <w:ins w:id="483" w:author="nupur" w:date="2014-06-14T12:18:00Z"/>
          <w:highlight w:val="yellow"/>
        </w:rPr>
        <w:pPrChange w:id="484" w:author="nupur" w:date="2014-06-14T12:09:00Z">
          <w:pPr>
            <w:pStyle w:val="Heading3"/>
          </w:pPr>
        </w:pPrChange>
      </w:pPr>
      <w:ins w:id="485" w:author="nupur" w:date="2014-06-14T12:17:00Z">
        <w:r>
          <w:rPr>
            <w:noProof/>
            <w:rPrChange w:id="486">
              <w:rPr>
                <w:bCs w:val="0"/>
                <w:noProof/>
                <w:color w:val="0000FF"/>
                <w:u w:val="single"/>
              </w:rPr>
            </w:rPrChange>
          </w:rPr>
          <w:drawing>
            <wp:inline distT="0" distB="0" distL="0" distR="0">
              <wp:extent cx="5943600" cy="392726"/>
              <wp:effectExtent l="19050" t="0" r="0" b="0"/>
              <wp:docPr id="3769" name="Picture 5" descr="C:\Users\nupur\Desktop\monthly tasks\Admin user manual\Admin manual screen shots\approve bid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approve bidder2.png"/>
                      <pic:cNvPicPr>
                        <a:picLocks noChangeAspect="1" noChangeArrowheads="1"/>
                      </pic:cNvPicPr>
                    </pic:nvPicPr>
                    <pic:blipFill>
                      <a:blip r:embed="rId144"/>
                      <a:srcRect/>
                      <a:stretch>
                        <a:fillRect/>
                      </a:stretch>
                    </pic:blipFill>
                    <pic:spPr bwMode="auto">
                      <a:xfrm>
                        <a:off x="0" y="0"/>
                        <a:ext cx="5943600" cy="392726"/>
                      </a:xfrm>
                      <a:prstGeom prst="rect">
                        <a:avLst/>
                      </a:prstGeom>
                      <a:noFill/>
                      <a:ln w="9525">
                        <a:noFill/>
                        <a:miter lim="800000"/>
                        <a:headEnd/>
                        <a:tailEnd/>
                      </a:ln>
                    </pic:spPr>
                  </pic:pic>
                </a:graphicData>
              </a:graphic>
            </wp:inline>
          </w:drawing>
        </w:r>
      </w:ins>
    </w:p>
    <w:p w:rsidR="00000000" w:rsidRDefault="009D52C8">
      <w:pPr>
        <w:rPr>
          <w:ins w:id="487" w:author="nupur" w:date="2014-06-14T12:18:00Z"/>
          <w:b/>
          <w:rPrChange w:id="488" w:author="nupur" w:date="2014-06-14T12:22:00Z">
            <w:rPr>
              <w:ins w:id="489" w:author="nupur" w:date="2014-06-14T12:18:00Z"/>
              <w:highlight w:val="yellow"/>
            </w:rPr>
          </w:rPrChange>
        </w:rPr>
        <w:pPrChange w:id="490" w:author="nupur" w:date="2014-06-14T12:09:00Z">
          <w:pPr>
            <w:pStyle w:val="Heading3"/>
          </w:pPr>
        </w:pPrChange>
      </w:pPr>
      <w:ins w:id="491" w:author="nupur" w:date="2014-06-14T12:18:00Z">
        <w:r w:rsidRPr="009D52C8">
          <w:rPr>
            <w:b/>
            <w:rPrChange w:id="492" w:author="nupur" w:date="2014-06-14T12:22:00Z">
              <w:rPr>
                <w:bCs w:val="0"/>
                <w:color w:val="0000FF"/>
                <w:highlight w:val="yellow"/>
                <w:u w:val="single"/>
              </w:rPr>
            </w:rPrChange>
          </w:rPr>
          <w:t>Steps to approve bidder:</w:t>
        </w:r>
      </w:ins>
    </w:p>
    <w:p w:rsidR="00000000" w:rsidRDefault="009D52C8">
      <w:pPr>
        <w:pStyle w:val="ListParagraph"/>
        <w:numPr>
          <w:ilvl w:val="1"/>
          <w:numId w:val="60"/>
        </w:numPr>
        <w:rPr>
          <w:ins w:id="493" w:author="nupur" w:date="2014-06-14T12:19:00Z"/>
          <w:rPrChange w:id="494" w:author="nupur" w:date="2014-06-14T12:21:00Z">
            <w:rPr>
              <w:ins w:id="495" w:author="nupur" w:date="2014-06-14T12:19:00Z"/>
              <w:highlight w:val="yellow"/>
            </w:rPr>
          </w:rPrChange>
        </w:rPr>
        <w:pPrChange w:id="496" w:author="nupur" w:date="2014-06-14T12:18:00Z">
          <w:pPr>
            <w:pStyle w:val="Heading3"/>
          </w:pPr>
        </w:pPrChange>
      </w:pPr>
      <w:ins w:id="497" w:author="nupur" w:date="2014-06-14T12:19:00Z">
        <w:r w:rsidRPr="009D52C8">
          <w:rPr>
            <w:rPrChange w:id="498" w:author="nupur" w:date="2014-06-14T12:21:00Z">
              <w:rPr>
                <w:bCs w:val="0"/>
                <w:color w:val="0000FF"/>
                <w:highlight w:val="yellow"/>
                <w:u w:val="single"/>
              </w:rPr>
            </w:rPrChange>
          </w:rPr>
          <w:t xml:space="preserve">Click on Manage bidder from the administration menu </w:t>
        </w:r>
      </w:ins>
    </w:p>
    <w:p w:rsidR="00000000" w:rsidRDefault="009D52C8">
      <w:pPr>
        <w:pStyle w:val="ListParagraph"/>
        <w:numPr>
          <w:ilvl w:val="1"/>
          <w:numId w:val="60"/>
        </w:numPr>
        <w:rPr>
          <w:ins w:id="499" w:author="nupur" w:date="2014-06-14T12:19:00Z"/>
          <w:rPrChange w:id="500" w:author="nupur" w:date="2014-06-14T12:21:00Z">
            <w:rPr>
              <w:ins w:id="501" w:author="nupur" w:date="2014-06-14T12:19:00Z"/>
              <w:highlight w:val="yellow"/>
            </w:rPr>
          </w:rPrChange>
        </w:rPr>
        <w:pPrChange w:id="502" w:author="nupur" w:date="2014-06-14T12:18:00Z">
          <w:pPr>
            <w:pStyle w:val="Heading3"/>
          </w:pPr>
        </w:pPrChange>
      </w:pPr>
      <w:ins w:id="503" w:author="nupur" w:date="2014-06-14T12:19:00Z">
        <w:r w:rsidRPr="009D52C8">
          <w:rPr>
            <w:rPrChange w:id="504" w:author="nupur" w:date="2014-06-14T12:21:00Z">
              <w:rPr>
                <w:bCs w:val="0"/>
                <w:color w:val="0000FF"/>
                <w:highlight w:val="yellow"/>
                <w:u w:val="single"/>
              </w:rPr>
            </w:rPrChange>
          </w:rPr>
          <w:t>Go to Pending tab from manage bidder listing</w:t>
        </w:r>
      </w:ins>
    </w:p>
    <w:p w:rsidR="00000000" w:rsidRDefault="009D52C8">
      <w:pPr>
        <w:pStyle w:val="ListParagraph"/>
        <w:numPr>
          <w:ilvl w:val="1"/>
          <w:numId w:val="60"/>
        </w:numPr>
        <w:rPr>
          <w:ins w:id="505" w:author="nupur" w:date="2014-06-14T12:19:00Z"/>
          <w:rPrChange w:id="506" w:author="nupur" w:date="2014-06-14T12:21:00Z">
            <w:rPr>
              <w:ins w:id="507" w:author="nupur" w:date="2014-06-14T12:19:00Z"/>
              <w:highlight w:val="yellow"/>
            </w:rPr>
          </w:rPrChange>
        </w:rPr>
        <w:pPrChange w:id="508" w:author="nupur" w:date="2014-06-14T12:18:00Z">
          <w:pPr>
            <w:pStyle w:val="Heading3"/>
          </w:pPr>
        </w:pPrChange>
      </w:pPr>
      <w:ins w:id="509" w:author="nupur" w:date="2014-06-14T12:19:00Z">
        <w:r w:rsidRPr="009D52C8">
          <w:rPr>
            <w:rPrChange w:id="510" w:author="nupur" w:date="2014-06-14T12:21:00Z">
              <w:rPr>
                <w:bCs w:val="0"/>
                <w:color w:val="0000FF"/>
                <w:highlight w:val="yellow"/>
                <w:u w:val="single"/>
              </w:rPr>
            </w:rPrChange>
          </w:rPr>
          <w:t>Click on the Approve/Reject icon</w:t>
        </w:r>
      </w:ins>
    </w:p>
    <w:p w:rsidR="00000000" w:rsidRDefault="009D52C8">
      <w:pPr>
        <w:pStyle w:val="ListParagraph"/>
        <w:numPr>
          <w:ilvl w:val="1"/>
          <w:numId w:val="60"/>
        </w:numPr>
        <w:rPr>
          <w:ins w:id="511" w:author="nupur" w:date="2014-06-14T12:19:00Z"/>
          <w:rPrChange w:id="512" w:author="nupur" w:date="2014-06-14T12:21:00Z">
            <w:rPr>
              <w:ins w:id="513" w:author="nupur" w:date="2014-06-14T12:19:00Z"/>
              <w:highlight w:val="yellow"/>
            </w:rPr>
          </w:rPrChange>
        </w:rPr>
        <w:pPrChange w:id="514" w:author="nupur" w:date="2014-06-14T12:18:00Z">
          <w:pPr>
            <w:pStyle w:val="Heading3"/>
          </w:pPr>
        </w:pPrChange>
      </w:pPr>
      <w:ins w:id="515" w:author="nupur" w:date="2014-06-14T12:19:00Z">
        <w:r w:rsidRPr="009D52C8">
          <w:rPr>
            <w:rPrChange w:id="516" w:author="nupur" w:date="2014-06-14T12:21:00Z">
              <w:rPr>
                <w:bCs w:val="0"/>
                <w:color w:val="0000FF"/>
                <w:highlight w:val="yellow"/>
                <w:u w:val="single"/>
              </w:rPr>
            </w:rPrChange>
          </w:rPr>
          <w:t>Configure payment details</w:t>
        </w:r>
      </w:ins>
    </w:p>
    <w:p w:rsidR="00000000" w:rsidRDefault="009D52C8">
      <w:pPr>
        <w:pStyle w:val="ListParagraph"/>
        <w:numPr>
          <w:ilvl w:val="1"/>
          <w:numId w:val="60"/>
        </w:numPr>
        <w:rPr>
          <w:ins w:id="517" w:author="nupur" w:date="2014-06-14T12:20:00Z"/>
          <w:rPrChange w:id="518" w:author="nupur" w:date="2014-06-14T12:21:00Z">
            <w:rPr>
              <w:ins w:id="519" w:author="nupur" w:date="2014-06-14T12:20:00Z"/>
              <w:highlight w:val="yellow"/>
            </w:rPr>
          </w:rPrChange>
        </w:rPr>
        <w:pPrChange w:id="520" w:author="nupur" w:date="2014-06-14T12:18:00Z">
          <w:pPr>
            <w:pStyle w:val="Heading3"/>
          </w:pPr>
        </w:pPrChange>
      </w:pPr>
      <w:ins w:id="521" w:author="nupur" w:date="2014-06-14T12:19:00Z">
        <w:r w:rsidRPr="009D52C8">
          <w:rPr>
            <w:rPrChange w:id="522" w:author="nupur" w:date="2014-06-14T12:21:00Z">
              <w:rPr>
                <w:bCs w:val="0"/>
                <w:color w:val="0000FF"/>
                <w:highlight w:val="yellow"/>
                <w:u w:val="single"/>
              </w:rPr>
            </w:rPrChange>
          </w:rPr>
          <w:t xml:space="preserve">Perform action </w:t>
        </w:r>
      </w:ins>
      <w:ins w:id="523" w:author="nupur" w:date="2014-06-14T12:20:00Z">
        <w:r w:rsidRPr="009D52C8">
          <w:rPr>
            <w:rPrChange w:id="524" w:author="nupur" w:date="2014-06-14T12:21:00Z">
              <w:rPr>
                <w:bCs w:val="0"/>
                <w:color w:val="0000FF"/>
                <w:highlight w:val="yellow"/>
                <w:u w:val="single"/>
              </w:rPr>
            </w:rPrChange>
          </w:rPr>
          <w:t xml:space="preserve">as approve </w:t>
        </w:r>
      </w:ins>
    </w:p>
    <w:p w:rsidR="00000000" w:rsidRDefault="009D52C8">
      <w:pPr>
        <w:pStyle w:val="ListParagraph"/>
        <w:numPr>
          <w:ilvl w:val="1"/>
          <w:numId w:val="60"/>
        </w:numPr>
        <w:rPr>
          <w:ins w:id="525" w:author="nupur" w:date="2014-06-14T12:20:00Z"/>
          <w:rPrChange w:id="526" w:author="nupur" w:date="2014-06-14T12:21:00Z">
            <w:rPr>
              <w:ins w:id="527" w:author="nupur" w:date="2014-06-14T12:20:00Z"/>
              <w:highlight w:val="yellow"/>
            </w:rPr>
          </w:rPrChange>
        </w:rPr>
        <w:pPrChange w:id="528" w:author="nupur" w:date="2014-06-14T12:18:00Z">
          <w:pPr>
            <w:pStyle w:val="Heading3"/>
          </w:pPr>
        </w:pPrChange>
      </w:pPr>
      <w:ins w:id="529" w:author="nupur" w:date="2014-06-14T12:20:00Z">
        <w:r w:rsidRPr="009D52C8">
          <w:rPr>
            <w:rPrChange w:id="530" w:author="nupur" w:date="2014-06-14T12:21:00Z">
              <w:rPr>
                <w:bCs w:val="0"/>
                <w:color w:val="0000FF"/>
                <w:highlight w:val="yellow"/>
                <w:u w:val="single"/>
              </w:rPr>
            </w:rPrChange>
          </w:rPr>
          <w:t>Specify remarks on approval</w:t>
        </w:r>
      </w:ins>
    </w:p>
    <w:p w:rsidR="00000000" w:rsidRDefault="009D52C8">
      <w:pPr>
        <w:pStyle w:val="ListParagraph"/>
        <w:numPr>
          <w:ilvl w:val="1"/>
          <w:numId w:val="60"/>
        </w:numPr>
        <w:rPr>
          <w:ins w:id="531" w:author="nupur" w:date="2014-06-14T12:20:00Z"/>
          <w:rPrChange w:id="532" w:author="nupur" w:date="2014-06-14T12:21:00Z">
            <w:rPr>
              <w:ins w:id="533" w:author="nupur" w:date="2014-06-14T12:20:00Z"/>
              <w:highlight w:val="yellow"/>
            </w:rPr>
          </w:rPrChange>
        </w:rPr>
        <w:pPrChange w:id="534" w:author="nupur" w:date="2014-06-14T12:20:00Z">
          <w:pPr>
            <w:pStyle w:val="Heading3"/>
          </w:pPr>
        </w:pPrChange>
      </w:pPr>
      <w:ins w:id="535" w:author="nupur" w:date="2014-06-14T12:20:00Z">
        <w:r w:rsidRPr="009D52C8">
          <w:rPr>
            <w:rPrChange w:id="536" w:author="nupur" w:date="2014-06-14T12:21:00Z">
              <w:rPr>
                <w:bCs w:val="0"/>
                <w:color w:val="0000FF"/>
                <w:highlight w:val="yellow"/>
                <w:u w:val="single"/>
              </w:rPr>
            </w:rPrChange>
          </w:rPr>
          <w:t>Click on Submit button</w:t>
        </w:r>
      </w:ins>
    </w:p>
    <w:p w:rsidR="00000000" w:rsidRDefault="009D52C8">
      <w:pPr>
        <w:rPr>
          <w:rPrChange w:id="537" w:author="nupur" w:date="2014-06-14T12:21:00Z">
            <w:rPr/>
          </w:rPrChange>
        </w:rPr>
        <w:pPrChange w:id="538" w:author="nupur" w:date="2014-06-14T12:20:00Z">
          <w:pPr>
            <w:pStyle w:val="Heading3"/>
          </w:pPr>
        </w:pPrChange>
      </w:pPr>
      <w:ins w:id="539" w:author="nupur" w:date="2014-06-14T12:20:00Z">
        <w:r w:rsidRPr="009D52C8">
          <w:rPr>
            <w:rPrChange w:id="540" w:author="nupur" w:date="2014-06-14T12:21:00Z">
              <w:rPr>
                <w:bCs w:val="0"/>
                <w:color w:val="0000FF"/>
                <w:highlight w:val="yellow"/>
                <w:u w:val="single"/>
              </w:rPr>
            </w:rPrChange>
          </w:rPr>
          <w:t>On successful approval, you will be notified</w:t>
        </w:r>
      </w:ins>
      <w:ins w:id="541" w:author="nupur" w:date="2014-06-14T12:21:00Z">
        <w:r w:rsidRPr="009D52C8">
          <w:rPr>
            <w:rPrChange w:id="542" w:author="nupur" w:date="2014-06-14T12:21:00Z">
              <w:rPr>
                <w:bCs w:val="0"/>
                <w:color w:val="0000FF"/>
                <w:highlight w:val="yellow"/>
                <w:u w:val="single"/>
              </w:rPr>
            </w:rPrChange>
          </w:rPr>
          <w:t xml:space="preserve"> with a message as “</w:t>
        </w:r>
        <w:r w:rsidRPr="009D52C8">
          <w:rPr>
            <w:b/>
            <w:rPrChange w:id="543" w:author="nupur" w:date="2014-06-14T12:22:00Z">
              <w:rPr>
                <w:bCs w:val="0"/>
                <w:color w:val="0000FF"/>
                <w:highlight w:val="yellow"/>
                <w:u w:val="single"/>
              </w:rPr>
            </w:rPrChange>
          </w:rPr>
          <w:t xml:space="preserve">Profile approved successfully” </w:t>
        </w:r>
        <w:r w:rsidRPr="009D52C8">
          <w:rPr>
            <w:rPrChange w:id="544" w:author="nupur" w:date="2014-06-14T12:21:00Z">
              <w:rPr>
                <w:bCs w:val="0"/>
                <w:color w:val="0000FF"/>
                <w:highlight w:val="yellow"/>
                <w:u w:val="single"/>
              </w:rPr>
            </w:rPrChange>
          </w:rPr>
          <w:t>and you will be redirected to Manage bidder’s listing</w:t>
        </w:r>
      </w:ins>
    </w:p>
    <w:p w:rsidR="00B17D15" w:rsidRPr="00C93D20" w:rsidRDefault="009D52C8" w:rsidP="00B17D15">
      <w:pPr>
        <w:pStyle w:val="Heading3"/>
        <w:rPr>
          <w:ins w:id="545" w:author="nupur" w:date="2014-06-14T12:09:00Z"/>
          <w:rPrChange w:id="546" w:author="nupur" w:date="2014-06-14T12:17:00Z">
            <w:rPr>
              <w:ins w:id="547" w:author="nupur" w:date="2014-06-14T12:09:00Z"/>
              <w:highlight w:val="yellow"/>
            </w:rPr>
          </w:rPrChange>
        </w:rPr>
      </w:pPr>
      <w:r w:rsidRPr="009D52C8">
        <w:rPr>
          <w:rPrChange w:id="548" w:author="nupur" w:date="2014-06-14T12:17:00Z">
            <w:rPr>
              <w:color w:val="0000FF"/>
              <w:u w:val="single"/>
            </w:rPr>
          </w:rPrChange>
        </w:rPr>
        <w:lastRenderedPageBreak/>
        <w:t>Reject bidder</w:t>
      </w:r>
    </w:p>
    <w:p w:rsidR="00C93D20" w:rsidRDefault="00C93D20" w:rsidP="00C93D20">
      <w:pPr>
        <w:rPr>
          <w:ins w:id="549" w:author="nupur" w:date="2014-06-14T12:17:00Z"/>
        </w:rPr>
      </w:pPr>
      <w:ins w:id="550" w:author="nupur" w:date="2014-06-14T12:09:00Z">
        <w:r w:rsidRPr="00C93D20">
          <w:t>Administrator can approve bidder’s registration</w:t>
        </w:r>
        <w:r>
          <w:t xml:space="preserve"> profile</w:t>
        </w:r>
      </w:ins>
    </w:p>
    <w:p w:rsidR="00C93D20" w:rsidRDefault="006150A9" w:rsidP="00C93D20">
      <w:pPr>
        <w:rPr>
          <w:ins w:id="551" w:author="nupur" w:date="2014-06-14T12:17:00Z"/>
          <w:highlight w:val="yellow"/>
        </w:rPr>
      </w:pPr>
      <w:ins w:id="552" w:author="nupur" w:date="2014-06-14T12:17:00Z">
        <w:r>
          <w:rPr>
            <w:noProof/>
            <w:rPrChange w:id="553">
              <w:rPr>
                <w:rFonts w:eastAsiaTheme="majorEastAsia" w:cstheme="majorBidi"/>
                <w:bCs/>
                <w:noProof/>
                <w:color w:val="0000FF"/>
                <w:sz w:val="28"/>
                <w:u w:val="single"/>
              </w:rPr>
            </w:rPrChange>
          </w:rPr>
          <w:drawing>
            <wp:inline distT="0" distB="0" distL="0" distR="0">
              <wp:extent cx="5943600" cy="2961824"/>
              <wp:effectExtent l="19050" t="0" r="0" b="0"/>
              <wp:docPr id="3770" name="Picture 3" descr="C:\Users\nupur\Desktop\monthly tasks\Admin user manual\Admin manual screen shots\approve bi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approve bidder.png"/>
                      <pic:cNvPicPr>
                        <a:picLocks noChangeAspect="1" noChangeArrowheads="1"/>
                      </pic:cNvPicPr>
                    </pic:nvPicPr>
                    <pic:blipFill>
                      <a:blip r:embed="rId142"/>
                      <a:srcRect/>
                      <a:stretch>
                        <a:fillRect/>
                      </a:stretch>
                    </pic:blipFill>
                    <pic:spPr bwMode="auto">
                      <a:xfrm>
                        <a:off x="0" y="0"/>
                        <a:ext cx="5943600" cy="2961824"/>
                      </a:xfrm>
                      <a:prstGeom prst="rect">
                        <a:avLst/>
                      </a:prstGeom>
                      <a:noFill/>
                      <a:ln w="9525">
                        <a:noFill/>
                        <a:miter lim="800000"/>
                        <a:headEnd/>
                        <a:tailEnd/>
                      </a:ln>
                    </pic:spPr>
                  </pic:pic>
                </a:graphicData>
              </a:graphic>
            </wp:inline>
          </w:drawing>
        </w:r>
      </w:ins>
    </w:p>
    <w:p w:rsidR="00C93D20" w:rsidRPr="00C93D20" w:rsidRDefault="006150A9" w:rsidP="00C93D20">
      <w:pPr>
        <w:rPr>
          <w:ins w:id="554" w:author="nupur" w:date="2014-06-14T12:09:00Z"/>
        </w:rPr>
      </w:pPr>
      <w:ins w:id="555" w:author="nupur" w:date="2014-06-14T12:17:00Z">
        <w:r>
          <w:rPr>
            <w:noProof/>
            <w:rPrChange w:id="556">
              <w:rPr>
                <w:rFonts w:eastAsiaTheme="majorEastAsia" w:cstheme="majorBidi"/>
                <w:bCs/>
                <w:noProof/>
                <w:color w:val="0000FF"/>
                <w:sz w:val="28"/>
                <w:u w:val="single"/>
              </w:rPr>
            </w:rPrChange>
          </w:rPr>
          <w:lastRenderedPageBreak/>
          <w:drawing>
            <wp:inline distT="0" distB="0" distL="0" distR="0">
              <wp:extent cx="5943600" cy="4547786"/>
              <wp:effectExtent l="19050" t="0" r="0" b="0"/>
              <wp:docPr id="3771" name="Picture 6" descr="C:\Users\nupur\Desktop\monthly tasks\Admin user manual\Admin manual screen shots\reject bi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pur\Desktop\monthly tasks\Admin user manual\Admin manual screen shots\reject bidder.png"/>
                      <pic:cNvPicPr>
                        <a:picLocks noChangeAspect="1" noChangeArrowheads="1"/>
                      </pic:cNvPicPr>
                    </pic:nvPicPr>
                    <pic:blipFill>
                      <a:blip r:embed="rId145"/>
                      <a:srcRect/>
                      <a:stretch>
                        <a:fillRect/>
                      </a:stretch>
                    </pic:blipFill>
                    <pic:spPr bwMode="auto">
                      <a:xfrm>
                        <a:off x="0" y="0"/>
                        <a:ext cx="5943600" cy="4547786"/>
                      </a:xfrm>
                      <a:prstGeom prst="rect">
                        <a:avLst/>
                      </a:prstGeom>
                      <a:noFill/>
                      <a:ln w="9525">
                        <a:noFill/>
                        <a:miter lim="800000"/>
                        <a:headEnd/>
                        <a:tailEnd/>
                      </a:ln>
                    </pic:spPr>
                  </pic:pic>
                </a:graphicData>
              </a:graphic>
            </wp:inline>
          </w:drawing>
        </w:r>
      </w:ins>
    </w:p>
    <w:p w:rsidR="00EA16E6" w:rsidRPr="00D73D63" w:rsidRDefault="00EA16E6" w:rsidP="00EA16E6">
      <w:pPr>
        <w:rPr>
          <w:ins w:id="557" w:author="nupur" w:date="2014-06-14T12:22:00Z"/>
          <w:b/>
        </w:rPr>
      </w:pPr>
      <w:ins w:id="558" w:author="nupur" w:date="2014-06-14T12:22:00Z">
        <w:r w:rsidRPr="00D73D63">
          <w:rPr>
            <w:b/>
          </w:rPr>
          <w:t xml:space="preserve">Steps to </w:t>
        </w:r>
        <w:r>
          <w:rPr>
            <w:b/>
          </w:rPr>
          <w:t>reject</w:t>
        </w:r>
        <w:r w:rsidRPr="00D73D63">
          <w:rPr>
            <w:b/>
          </w:rPr>
          <w:t xml:space="preserve"> bidder:</w:t>
        </w:r>
      </w:ins>
    </w:p>
    <w:p w:rsidR="00EA16E6" w:rsidRPr="00D73D63" w:rsidRDefault="00EA16E6" w:rsidP="00EA16E6">
      <w:pPr>
        <w:pStyle w:val="ListParagraph"/>
        <w:numPr>
          <w:ilvl w:val="0"/>
          <w:numId w:val="132"/>
        </w:numPr>
        <w:rPr>
          <w:ins w:id="559" w:author="nupur" w:date="2014-06-14T12:22:00Z"/>
        </w:rPr>
      </w:pPr>
      <w:ins w:id="560" w:author="nupur" w:date="2014-06-14T12:22:00Z">
        <w:r w:rsidRPr="00D73D63">
          <w:t xml:space="preserve">Click on Manage bidder from the administration menu </w:t>
        </w:r>
      </w:ins>
    </w:p>
    <w:p w:rsidR="00EA16E6" w:rsidRPr="00D73D63" w:rsidRDefault="00EA16E6" w:rsidP="00EA16E6">
      <w:pPr>
        <w:pStyle w:val="ListParagraph"/>
        <w:numPr>
          <w:ilvl w:val="0"/>
          <w:numId w:val="132"/>
        </w:numPr>
        <w:rPr>
          <w:ins w:id="561" w:author="nupur" w:date="2014-06-14T12:22:00Z"/>
        </w:rPr>
      </w:pPr>
      <w:ins w:id="562" w:author="nupur" w:date="2014-06-14T12:22:00Z">
        <w:r w:rsidRPr="00D73D63">
          <w:t>Go to Pending tab from manage bidder listing</w:t>
        </w:r>
      </w:ins>
    </w:p>
    <w:p w:rsidR="00EA16E6" w:rsidRPr="00D73D63" w:rsidRDefault="00EA16E6" w:rsidP="00EA16E6">
      <w:pPr>
        <w:pStyle w:val="ListParagraph"/>
        <w:numPr>
          <w:ilvl w:val="0"/>
          <w:numId w:val="132"/>
        </w:numPr>
        <w:rPr>
          <w:ins w:id="563" w:author="nupur" w:date="2014-06-14T12:22:00Z"/>
        </w:rPr>
      </w:pPr>
      <w:ins w:id="564" w:author="nupur" w:date="2014-06-14T12:22:00Z">
        <w:r w:rsidRPr="00D73D63">
          <w:t>Click on the Approve/Reject icon</w:t>
        </w:r>
      </w:ins>
    </w:p>
    <w:p w:rsidR="00EA16E6" w:rsidRPr="00D73D63" w:rsidRDefault="00EA16E6" w:rsidP="00EA16E6">
      <w:pPr>
        <w:pStyle w:val="ListParagraph"/>
        <w:numPr>
          <w:ilvl w:val="0"/>
          <w:numId w:val="132"/>
        </w:numPr>
        <w:rPr>
          <w:ins w:id="565" w:author="nupur" w:date="2014-06-14T12:22:00Z"/>
        </w:rPr>
      </w:pPr>
      <w:ins w:id="566" w:author="nupur" w:date="2014-06-14T12:22:00Z">
        <w:r w:rsidRPr="00D73D63">
          <w:t>Configure payment details</w:t>
        </w:r>
      </w:ins>
    </w:p>
    <w:p w:rsidR="00EA16E6" w:rsidRPr="00D73D63" w:rsidRDefault="00EA16E6" w:rsidP="00EA16E6">
      <w:pPr>
        <w:pStyle w:val="ListParagraph"/>
        <w:numPr>
          <w:ilvl w:val="0"/>
          <w:numId w:val="132"/>
        </w:numPr>
        <w:rPr>
          <w:ins w:id="567" w:author="nupur" w:date="2014-06-14T12:22:00Z"/>
        </w:rPr>
      </w:pPr>
      <w:ins w:id="568" w:author="nupur" w:date="2014-06-14T12:22:00Z">
        <w:r w:rsidRPr="00D73D63">
          <w:t xml:space="preserve">Perform action as </w:t>
        </w:r>
        <w:r>
          <w:t>Rejected</w:t>
        </w:r>
        <w:r w:rsidRPr="00D73D63">
          <w:t xml:space="preserve"> </w:t>
        </w:r>
      </w:ins>
    </w:p>
    <w:p w:rsidR="00EA16E6" w:rsidRPr="00D73D63" w:rsidRDefault="00EA16E6" w:rsidP="00EA16E6">
      <w:pPr>
        <w:pStyle w:val="ListParagraph"/>
        <w:numPr>
          <w:ilvl w:val="0"/>
          <w:numId w:val="132"/>
        </w:numPr>
        <w:rPr>
          <w:ins w:id="569" w:author="nupur" w:date="2014-06-14T12:22:00Z"/>
        </w:rPr>
      </w:pPr>
      <w:ins w:id="570" w:author="nupur" w:date="2014-06-14T12:22:00Z">
        <w:r w:rsidRPr="00D73D63">
          <w:t xml:space="preserve">Specify remarks on </w:t>
        </w:r>
      </w:ins>
      <w:ins w:id="571" w:author="nupur" w:date="2014-06-14T12:23:00Z">
        <w:r>
          <w:t>rejection</w:t>
        </w:r>
      </w:ins>
    </w:p>
    <w:p w:rsidR="00EA16E6" w:rsidRPr="00D73D63" w:rsidRDefault="00EA16E6" w:rsidP="00EA16E6">
      <w:pPr>
        <w:pStyle w:val="ListParagraph"/>
        <w:numPr>
          <w:ilvl w:val="0"/>
          <w:numId w:val="132"/>
        </w:numPr>
        <w:rPr>
          <w:ins w:id="572" w:author="nupur" w:date="2014-06-14T12:22:00Z"/>
        </w:rPr>
      </w:pPr>
      <w:ins w:id="573" w:author="nupur" w:date="2014-06-14T12:22:00Z">
        <w:r w:rsidRPr="00D73D63">
          <w:t>Click on Submit button</w:t>
        </w:r>
      </w:ins>
    </w:p>
    <w:p w:rsidR="00EA16E6" w:rsidRPr="00D73D63" w:rsidRDefault="00EA16E6" w:rsidP="00EA16E6">
      <w:pPr>
        <w:rPr>
          <w:ins w:id="574" w:author="nupur" w:date="2014-06-14T12:22:00Z"/>
        </w:rPr>
      </w:pPr>
      <w:ins w:id="575" w:author="nupur" w:date="2014-06-14T12:22:00Z">
        <w:r w:rsidRPr="00D73D63">
          <w:t>On successful approval, you will be notified with a message as “</w:t>
        </w:r>
        <w:r w:rsidRPr="00D73D63">
          <w:rPr>
            <w:b/>
          </w:rPr>
          <w:t xml:space="preserve">Profile </w:t>
        </w:r>
      </w:ins>
      <w:ins w:id="576" w:author="nupur" w:date="2014-06-14T12:23:00Z">
        <w:r>
          <w:rPr>
            <w:b/>
          </w:rPr>
          <w:t>rejected</w:t>
        </w:r>
      </w:ins>
      <w:ins w:id="577" w:author="nupur" w:date="2014-06-14T12:22:00Z">
        <w:r w:rsidRPr="00D73D63">
          <w:rPr>
            <w:b/>
          </w:rPr>
          <w:t xml:space="preserve"> successfully” </w:t>
        </w:r>
        <w:r w:rsidRPr="00D73D63">
          <w:t>and you will be redirected to Manage bidder’s listing</w:t>
        </w:r>
      </w:ins>
    </w:p>
    <w:p w:rsidR="00000000" w:rsidRDefault="006150A9">
      <w:pPr>
        <w:rPr>
          <w:rPrChange w:id="578" w:author="nupur" w:date="2014-06-14T12:09:00Z">
            <w:rPr/>
          </w:rPrChange>
        </w:rPr>
        <w:pPrChange w:id="579" w:author="nupur" w:date="2014-06-14T12:09:00Z">
          <w:pPr>
            <w:pStyle w:val="Heading3"/>
          </w:pPr>
        </w:pPrChange>
      </w:pPr>
    </w:p>
    <w:p w:rsidR="00291E33" w:rsidRDefault="00291E33" w:rsidP="007B4475">
      <w:pPr>
        <w:pStyle w:val="Heading3"/>
      </w:pPr>
      <w:r>
        <w:lastRenderedPageBreak/>
        <w:t>Unlock bidder</w:t>
      </w:r>
    </w:p>
    <w:p w:rsidR="00455719" w:rsidRDefault="00455719" w:rsidP="00455719">
      <w:r>
        <w:t>On three consecutive unsuccessful login attempts, bidder’s profile gets locked. Administrator can unlock bidder’s profile else bidder’s profile will automatically get unlocked after 30 minutes</w:t>
      </w:r>
    </w:p>
    <w:p w:rsidR="00B0394D" w:rsidRDefault="00B0394D" w:rsidP="0045571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rPr>
        <w:drawing>
          <wp:inline distT="0" distB="0" distL="0" distR="0">
            <wp:extent cx="5943600" cy="2472839"/>
            <wp:effectExtent l="19050" t="0" r="0" b="0"/>
            <wp:docPr id="120" name="Picture 14" descr="C:\Users\nupur\Desktop\monthly tasks\Admin user manual\Admin manual screen shots\unlock bidder's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pur\Desktop\monthly tasks\Admin user manual\Admin manual screen shots\unlock bidder's profile.png"/>
                    <pic:cNvPicPr>
                      <a:picLocks noChangeAspect="1" noChangeArrowheads="1"/>
                    </pic:cNvPicPr>
                  </pic:nvPicPr>
                  <pic:blipFill>
                    <a:blip r:embed="rId146"/>
                    <a:srcRect/>
                    <a:stretch>
                      <a:fillRect/>
                    </a:stretch>
                  </pic:blipFill>
                  <pic:spPr bwMode="auto">
                    <a:xfrm>
                      <a:off x="0" y="0"/>
                      <a:ext cx="5943600" cy="2472839"/>
                    </a:xfrm>
                    <a:prstGeom prst="rect">
                      <a:avLst/>
                    </a:prstGeom>
                    <a:noFill/>
                    <a:ln w="9525">
                      <a:noFill/>
                      <a:miter lim="800000"/>
                      <a:headEnd/>
                      <a:tailEnd/>
                    </a:ln>
                  </pic:spPr>
                </pic:pic>
              </a:graphicData>
            </a:graphic>
          </wp:inline>
        </w:drawing>
      </w:r>
    </w:p>
    <w:p w:rsidR="00B0394D" w:rsidRDefault="00B0394D" w:rsidP="0045571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B0394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extent cx="5943600" cy="362041"/>
            <wp:effectExtent l="19050" t="0" r="0" b="0"/>
            <wp:docPr id="121" name="Picture 15" descr="C:\Users\nupur\Desktop\monthly tasks\Admin user manual\Admin manual screen shots\unlock bidder's 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pur\Desktop\monthly tasks\Admin user manual\Admin manual screen shots\unlock bidder's profile1.png"/>
                    <pic:cNvPicPr>
                      <a:picLocks noChangeAspect="1" noChangeArrowheads="1"/>
                    </pic:cNvPicPr>
                  </pic:nvPicPr>
                  <pic:blipFill>
                    <a:blip r:embed="rId147"/>
                    <a:srcRect/>
                    <a:stretch>
                      <a:fillRect/>
                    </a:stretch>
                  </pic:blipFill>
                  <pic:spPr bwMode="auto">
                    <a:xfrm>
                      <a:off x="0" y="0"/>
                      <a:ext cx="5943600" cy="362041"/>
                    </a:xfrm>
                    <a:prstGeom prst="rect">
                      <a:avLst/>
                    </a:prstGeom>
                    <a:noFill/>
                    <a:ln w="9525">
                      <a:noFill/>
                      <a:miter lim="800000"/>
                      <a:headEnd/>
                      <a:tailEnd/>
                    </a:ln>
                  </pic:spPr>
                </pic:pic>
              </a:graphicData>
            </a:graphic>
          </wp:inline>
        </w:drawing>
      </w:r>
    </w:p>
    <w:p w:rsidR="00B0394D" w:rsidRDefault="00B0394D" w:rsidP="00455719">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B0394D" w:rsidRDefault="00B0394D" w:rsidP="00455719">
      <w:r w:rsidRPr="00435A99">
        <w:rPr>
          <w:b/>
        </w:rPr>
        <w:t>Steps to unlock bidder’s profile</w:t>
      </w:r>
      <w:r>
        <w:t>:</w:t>
      </w:r>
    </w:p>
    <w:p w:rsidR="00B0394D" w:rsidRDefault="00B0394D" w:rsidP="00B0394D">
      <w:pPr>
        <w:pStyle w:val="ListParagraph"/>
        <w:numPr>
          <w:ilvl w:val="0"/>
          <w:numId w:val="65"/>
        </w:numPr>
      </w:pPr>
      <w:r>
        <w:t>Search the bidder from the locked tab</w:t>
      </w:r>
    </w:p>
    <w:p w:rsidR="00B0394D" w:rsidRDefault="00B0394D" w:rsidP="00B0394D">
      <w:pPr>
        <w:pStyle w:val="ListParagraph"/>
        <w:numPr>
          <w:ilvl w:val="0"/>
          <w:numId w:val="65"/>
        </w:numPr>
      </w:pPr>
      <w:r>
        <w:t>Click on the unlock icon from the manage bidder listing</w:t>
      </w:r>
    </w:p>
    <w:p w:rsidR="00B0394D" w:rsidRDefault="00B0394D" w:rsidP="00B0394D">
      <w:r>
        <w:t xml:space="preserve">On successful unlock, you will be notified with a message as </w:t>
      </w:r>
      <w:r w:rsidR="00435A99" w:rsidRPr="00435A99">
        <w:rPr>
          <w:b/>
        </w:rPr>
        <w:t>“</w:t>
      </w:r>
      <w:r w:rsidRPr="00435A99">
        <w:rPr>
          <w:b/>
        </w:rPr>
        <w:t>User unlocked successfully</w:t>
      </w:r>
      <w:r w:rsidR="00435A99" w:rsidRPr="00435A99">
        <w:rPr>
          <w:b/>
        </w:rPr>
        <w:t>”</w:t>
      </w:r>
      <w:r>
        <w:t xml:space="preserve"> and you will be redirected to manage bidder’s listing.</w:t>
      </w:r>
    </w:p>
    <w:p w:rsidR="00604A82" w:rsidRDefault="009D52C8" w:rsidP="00604A82">
      <w:r>
        <w:rPr>
          <w:noProof/>
        </w:rPr>
        <w:pict>
          <v:rect id="_x0000_s1361" style="position:absolute;left:0;text-align:left;margin-left:-53.75pt;margin-top:1.9pt;width:43.8pt;height:27.8pt;z-index:252028928" fillcolor="#f79646 [3209]" strokecolor="#f2f2f2 [3041]" strokeweight="3pt">
            <v:shadow on="t" type="perspective" color="#974706 [1609]" opacity=".5" offset="1pt" offset2="-1pt"/>
            <v:textbox style="mso-next-textbox:#_x0000_s1361">
              <w:txbxContent>
                <w:p w:rsidR="008C3EB7" w:rsidRDefault="008C3EB7" w:rsidP="00FD1F73">
                  <w:r>
                    <w:t>Note</w:t>
                  </w:r>
                </w:p>
              </w:txbxContent>
            </v:textbox>
          </v:rect>
        </w:pict>
      </w:r>
      <w:r w:rsidR="00604A82">
        <w:t>When bidder’s profile is unlocked and after unlock when bidder tries to login the following alert will come</w:t>
      </w:r>
    </w:p>
    <w:p w:rsidR="00FD1F73" w:rsidRDefault="00FD1F73" w:rsidP="00604A82">
      <w:r>
        <w:rPr>
          <w:noProof/>
        </w:rPr>
        <w:lastRenderedPageBreak/>
        <w:drawing>
          <wp:inline distT="0" distB="0" distL="0" distR="0">
            <wp:extent cx="4124546" cy="2498847"/>
            <wp:effectExtent l="19050" t="0" r="9304" b="0"/>
            <wp:docPr id="122" name="Picture 16" descr="C:\Users\nupur\Desktop\monthly tasks\Admin user manual\Admin manual screen shots\lock bidde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upur\Desktop\monthly tasks\Admin user manual\Admin manual screen shots\lock bidder profile.png"/>
                    <pic:cNvPicPr>
                      <a:picLocks noChangeAspect="1" noChangeArrowheads="1"/>
                    </pic:cNvPicPr>
                  </pic:nvPicPr>
                  <pic:blipFill>
                    <a:blip r:embed="rId148"/>
                    <a:srcRect b="41148"/>
                    <a:stretch>
                      <a:fillRect/>
                    </a:stretch>
                  </pic:blipFill>
                  <pic:spPr bwMode="auto">
                    <a:xfrm>
                      <a:off x="0" y="0"/>
                      <a:ext cx="4124546" cy="2498847"/>
                    </a:xfrm>
                    <a:prstGeom prst="rect">
                      <a:avLst/>
                    </a:prstGeom>
                    <a:noFill/>
                    <a:ln w="9525">
                      <a:noFill/>
                      <a:miter lim="800000"/>
                      <a:headEnd/>
                      <a:tailEnd/>
                    </a:ln>
                  </pic:spPr>
                </pic:pic>
              </a:graphicData>
            </a:graphic>
          </wp:inline>
        </w:drawing>
      </w:r>
    </w:p>
    <w:p w:rsidR="00604A82" w:rsidRPr="00B0394D" w:rsidRDefault="00604A82" w:rsidP="00B0394D"/>
    <w:p w:rsidR="007B4475" w:rsidRDefault="007B4475" w:rsidP="007B4475">
      <w:pPr>
        <w:pStyle w:val="Heading3"/>
      </w:pPr>
      <w:r>
        <w:t>Blacklist bidder</w:t>
      </w:r>
    </w:p>
    <w:p w:rsidR="007B4475" w:rsidRDefault="007B4475" w:rsidP="007B4475">
      <w:r>
        <w:t>Administrator can blacklist bidder temporary or permanent. Once blacklisted, bidder can also be removed from blacklist else if bidder has been blacklisted temporary by configuring from date and to date then bidder will automatically get removed from the blacklist once the to date has been lapsed</w:t>
      </w:r>
    </w:p>
    <w:p w:rsidR="007B4475" w:rsidRDefault="007B4475" w:rsidP="007B4475">
      <w:r>
        <w:rPr>
          <w:noProof/>
        </w:rPr>
        <w:drawing>
          <wp:inline distT="0" distB="0" distL="0" distR="0">
            <wp:extent cx="5943600" cy="2439694"/>
            <wp:effectExtent l="19050" t="0" r="0" b="0"/>
            <wp:docPr id="107" name="Picture 4" descr="C:\Users\nupur\Desktop\monthly tasks\Admin user manual\Admin manual screen shots\blacklist bi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blacklist bidder.png"/>
                    <pic:cNvPicPr>
                      <a:picLocks noChangeAspect="1" noChangeArrowheads="1"/>
                    </pic:cNvPicPr>
                  </pic:nvPicPr>
                  <pic:blipFill>
                    <a:blip r:embed="rId149"/>
                    <a:srcRect/>
                    <a:stretch>
                      <a:fillRect/>
                    </a:stretch>
                  </pic:blipFill>
                  <pic:spPr bwMode="auto">
                    <a:xfrm>
                      <a:off x="0" y="0"/>
                      <a:ext cx="5943600" cy="2439694"/>
                    </a:xfrm>
                    <a:prstGeom prst="rect">
                      <a:avLst/>
                    </a:prstGeom>
                    <a:noFill/>
                    <a:ln w="9525">
                      <a:noFill/>
                      <a:miter lim="800000"/>
                      <a:headEnd/>
                      <a:tailEnd/>
                    </a:ln>
                  </pic:spPr>
                </pic:pic>
              </a:graphicData>
            </a:graphic>
          </wp:inline>
        </w:drawing>
      </w:r>
    </w:p>
    <w:p w:rsidR="007B4475" w:rsidRDefault="007B4475" w:rsidP="007B4475">
      <w:r>
        <w:rPr>
          <w:noProof/>
        </w:rPr>
        <w:lastRenderedPageBreak/>
        <w:drawing>
          <wp:inline distT="0" distB="0" distL="0" distR="0">
            <wp:extent cx="5943600" cy="2557185"/>
            <wp:effectExtent l="19050" t="0" r="0" b="0"/>
            <wp:docPr id="108" name="Picture 5" descr="C:\Users\nupur\Desktop\monthly tasks\Admin user manual\Admin manual screen shots\blacklist bid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blacklist bidder1.png"/>
                    <pic:cNvPicPr>
                      <a:picLocks noChangeAspect="1" noChangeArrowheads="1"/>
                    </pic:cNvPicPr>
                  </pic:nvPicPr>
                  <pic:blipFill>
                    <a:blip r:embed="rId150"/>
                    <a:srcRect/>
                    <a:stretch>
                      <a:fillRect/>
                    </a:stretch>
                  </pic:blipFill>
                  <pic:spPr bwMode="auto">
                    <a:xfrm>
                      <a:off x="0" y="0"/>
                      <a:ext cx="5943600" cy="2557185"/>
                    </a:xfrm>
                    <a:prstGeom prst="rect">
                      <a:avLst/>
                    </a:prstGeom>
                    <a:noFill/>
                    <a:ln w="9525">
                      <a:noFill/>
                      <a:miter lim="800000"/>
                      <a:headEnd/>
                      <a:tailEnd/>
                    </a:ln>
                  </pic:spPr>
                </pic:pic>
              </a:graphicData>
            </a:graphic>
          </wp:inline>
        </w:drawing>
      </w:r>
    </w:p>
    <w:p w:rsidR="007B4475" w:rsidRDefault="007B4475" w:rsidP="007B4475">
      <w:r>
        <w:rPr>
          <w:noProof/>
        </w:rPr>
        <w:drawing>
          <wp:inline distT="0" distB="0" distL="0" distR="0">
            <wp:extent cx="5943600" cy="372681"/>
            <wp:effectExtent l="19050" t="0" r="0" b="0"/>
            <wp:docPr id="109" name="Picture 6" descr="C:\Users\nupur\Desktop\monthly tasks\Admin user manual\Admin manual screen shots\blacklist bid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pur\Desktop\monthly tasks\Admin user manual\Admin manual screen shots\blacklist bidder2.png"/>
                    <pic:cNvPicPr>
                      <a:picLocks noChangeAspect="1" noChangeArrowheads="1"/>
                    </pic:cNvPicPr>
                  </pic:nvPicPr>
                  <pic:blipFill>
                    <a:blip r:embed="rId151"/>
                    <a:srcRect/>
                    <a:stretch>
                      <a:fillRect/>
                    </a:stretch>
                  </pic:blipFill>
                  <pic:spPr bwMode="auto">
                    <a:xfrm>
                      <a:off x="0" y="0"/>
                      <a:ext cx="5943600" cy="372681"/>
                    </a:xfrm>
                    <a:prstGeom prst="rect">
                      <a:avLst/>
                    </a:prstGeom>
                    <a:noFill/>
                    <a:ln w="9525">
                      <a:noFill/>
                      <a:miter lim="800000"/>
                      <a:headEnd/>
                      <a:tailEnd/>
                    </a:ln>
                  </pic:spPr>
                </pic:pic>
              </a:graphicData>
            </a:graphic>
          </wp:inline>
        </w:drawing>
      </w:r>
    </w:p>
    <w:p w:rsidR="007B4475" w:rsidRPr="007B4475" w:rsidRDefault="007B4475" w:rsidP="007B4475">
      <w:pPr>
        <w:rPr>
          <w:b/>
        </w:rPr>
      </w:pPr>
      <w:r w:rsidRPr="007B4475">
        <w:rPr>
          <w:b/>
        </w:rPr>
        <w:t xml:space="preserve">Steps to </w:t>
      </w:r>
      <w:r w:rsidR="00B34E3C">
        <w:rPr>
          <w:b/>
        </w:rPr>
        <w:t>blacklist bidder</w:t>
      </w:r>
      <w:r w:rsidRPr="007B4475">
        <w:rPr>
          <w:b/>
        </w:rPr>
        <w:t>:</w:t>
      </w:r>
    </w:p>
    <w:p w:rsidR="007B4475" w:rsidRDefault="007B4475" w:rsidP="007B4475">
      <w:pPr>
        <w:pStyle w:val="ListParagraph"/>
        <w:numPr>
          <w:ilvl w:val="0"/>
          <w:numId w:val="61"/>
        </w:numPr>
      </w:pPr>
      <w:r>
        <w:t>Click on the blacklist icon from the manage bidder’s listing</w:t>
      </w:r>
    </w:p>
    <w:p w:rsidR="007B4475" w:rsidRDefault="007B4475" w:rsidP="007B4475">
      <w:pPr>
        <w:pStyle w:val="ListParagraph"/>
        <w:numPr>
          <w:ilvl w:val="0"/>
          <w:numId w:val="61"/>
        </w:numPr>
      </w:pPr>
      <w:r>
        <w:t xml:space="preserve">Configure </w:t>
      </w:r>
      <w:r w:rsidR="00B34E3C">
        <w:t>whether you want to blacklist the bidder temporary or permanent</w:t>
      </w:r>
    </w:p>
    <w:p w:rsidR="00B34E3C" w:rsidRDefault="00B34E3C" w:rsidP="007B4475">
      <w:pPr>
        <w:pStyle w:val="ListParagraph"/>
        <w:numPr>
          <w:ilvl w:val="0"/>
          <w:numId w:val="61"/>
        </w:numPr>
      </w:pPr>
      <w:r>
        <w:t>If temporary, configure start date and end date</w:t>
      </w:r>
    </w:p>
    <w:p w:rsidR="00B34E3C" w:rsidRDefault="00B34E3C" w:rsidP="007B4475">
      <w:pPr>
        <w:pStyle w:val="ListParagraph"/>
        <w:numPr>
          <w:ilvl w:val="0"/>
          <w:numId w:val="61"/>
        </w:numPr>
      </w:pPr>
      <w:r>
        <w:t>Click on Submit button</w:t>
      </w:r>
    </w:p>
    <w:p w:rsidR="00B34E3C" w:rsidRDefault="00B34E3C" w:rsidP="00B34E3C">
      <w:r>
        <w:t xml:space="preserve">On successful blacklist, you will be notified with a </w:t>
      </w:r>
      <w:r w:rsidRPr="00B34E3C">
        <w:rPr>
          <w:b/>
        </w:rPr>
        <w:t>message “&lt;Bidder name&gt; blacklisted successfully”</w:t>
      </w:r>
      <w:r>
        <w:t xml:space="preserve"> and you will be redirected to manage bidder listing page.</w:t>
      </w:r>
    </w:p>
    <w:p w:rsidR="00B34E3C" w:rsidRDefault="00B34E3C" w:rsidP="00B34E3C">
      <w:pPr>
        <w:pStyle w:val="Heading3"/>
      </w:pPr>
      <w:r>
        <w:t>Remove bidder from blacklist</w:t>
      </w:r>
    </w:p>
    <w:p w:rsidR="00B34E3C" w:rsidRDefault="00B34E3C" w:rsidP="00B34E3C">
      <w:r>
        <w:t>Once the bidder has been blacklisted, administrator can remove bidder from blacklist</w:t>
      </w:r>
    </w:p>
    <w:p w:rsidR="00B34E3C" w:rsidRDefault="00B34E3C" w:rsidP="00B34E3C">
      <w:r>
        <w:rPr>
          <w:noProof/>
        </w:rPr>
        <w:lastRenderedPageBreak/>
        <w:drawing>
          <wp:inline distT="0" distB="0" distL="0" distR="0">
            <wp:extent cx="5943600" cy="2431455"/>
            <wp:effectExtent l="19050" t="0" r="0" b="0"/>
            <wp:docPr id="110" name="Picture 7" descr="C:\Users\nupur\Desktop\monthly tasks\Admin user manual\Admin manual screen shots\remove from bla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pur\Desktop\monthly tasks\Admin user manual\Admin manual screen shots\remove from blacklist.png"/>
                    <pic:cNvPicPr>
                      <a:picLocks noChangeAspect="1" noChangeArrowheads="1"/>
                    </pic:cNvPicPr>
                  </pic:nvPicPr>
                  <pic:blipFill>
                    <a:blip r:embed="rId152"/>
                    <a:srcRect/>
                    <a:stretch>
                      <a:fillRect/>
                    </a:stretch>
                  </pic:blipFill>
                  <pic:spPr bwMode="auto">
                    <a:xfrm>
                      <a:off x="0" y="0"/>
                      <a:ext cx="5943600" cy="2431455"/>
                    </a:xfrm>
                    <a:prstGeom prst="rect">
                      <a:avLst/>
                    </a:prstGeom>
                    <a:noFill/>
                    <a:ln w="9525">
                      <a:noFill/>
                      <a:miter lim="800000"/>
                      <a:headEnd/>
                      <a:tailEnd/>
                    </a:ln>
                  </pic:spPr>
                </pic:pic>
              </a:graphicData>
            </a:graphic>
          </wp:inline>
        </w:drawing>
      </w:r>
    </w:p>
    <w:p w:rsidR="00B34E3C" w:rsidRDefault="00B34E3C" w:rsidP="00B34E3C">
      <w:r>
        <w:rPr>
          <w:noProof/>
        </w:rPr>
        <w:drawing>
          <wp:inline distT="0" distB="0" distL="0" distR="0">
            <wp:extent cx="5943600" cy="400462"/>
            <wp:effectExtent l="19050" t="0" r="0" b="0"/>
            <wp:docPr id="111" name="Picture 8" descr="C:\Users\nupur\Desktop\monthly tasks\Admin user manual\Admin manual screen shots\remove from blackli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pur\Desktop\monthly tasks\Admin user manual\Admin manual screen shots\remove from blacklist1.png"/>
                    <pic:cNvPicPr>
                      <a:picLocks noChangeAspect="1" noChangeArrowheads="1"/>
                    </pic:cNvPicPr>
                  </pic:nvPicPr>
                  <pic:blipFill>
                    <a:blip r:embed="rId153"/>
                    <a:srcRect/>
                    <a:stretch>
                      <a:fillRect/>
                    </a:stretch>
                  </pic:blipFill>
                  <pic:spPr bwMode="auto">
                    <a:xfrm>
                      <a:off x="0" y="0"/>
                      <a:ext cx="5943600" cy="400462"/>
                    </a:xfrm>
                    <a:prstGeom prst="rect">
                      <a:avLst/>
                    </a:prstGeom>
                    <a:noFill/>
                    <a:ln w="9525">
                      <a:noFill/>
                      <a:miter lim="800000"/>
                      <a:headEnd/>
                      <a:tailEnd/>
                    </a:ln>
                  </pic:spPr>
                </pic:pic>
              </a:graphicData>
            </a:graphic>
          </wp:inline>
        </w:drawing>
      </w:r>
    </w:p>
    <w:p w:rsidR="00B34E3C" w:rsidRPr="00B34E3C" w:rsidRDefault="00B34E3C" w:rsidP="00B34E3C">
      <w:pPr>
        <w:rPr>
          <w:b/>
        </w:rPr>
      </w:pPr>
      <w:r w:rsidRPr="00B34E3C">
        <w:rPr>
          <w:b/>
        </w:rPr>
        <w:t>Steps to remove bidder from blacklist:</w:t>
      </w:r>
    </w:p>
    <w:p w:rsidR="00B34E3C" w:rsidRDefault="00B51A5B" w:rsidP="00B34E3C">
      <w:pPr>
        <w:pStyle w:val="ListParagraph"/>
        <w:numPr>
          <w:ilvl w:val="0"/>
          <w:numId w:val="62"/>
        </w:numPr>
      </w:pPr>
      <w:r>
        <w:t>From the manage bidder listing, go to blacklisted tab</w:t>
      </w:r>
    </w:p>
    <w:p w:rsidR="00B51A5B" w:rsidRDefault="00B51A5B" w:rsidP="00B34E3C">
      <w:pPr>
        <w:pStyle w:val="ListParagraph"/>
        <w:numPr>
          <w:ilvl w:val="0"/>
          <w:numId w:val="62"/>
        </w:numPr>
      </w:pPr>
      <w:r>
        <w:t>Click on the remove icon against the bidder</w:t>
      </w:r>
    </w:p>
    <w:p w:rsidR="00B51A5B" w:rsidRDefault="00B51A5B" w:rsidP="00B51A5B">
      <w:r>
        <w:t xml:space="preserve">On successful removal, you will be notified with a message </w:t>
      </w:r>
      <w:r w:rsidRPr="00B51A5B">
        <w:rPr>
          <w:b/>
        </w:rPr>
        <w:t>“User removed from blacklisting successfully</w:t>
      </w:r>
      <w:r>
        <w:t>” and you will be redirected to manage bidder listing</w:t>
      </w:r>
    </w:p>
    <w:p w:rsidR="00B51A5B" w:rsidRDefault="00B51A5B" w:rsidP="00B51A5B">
      <w:pPr>
        <w:pStyle w:val="Heading3"/>
      </w:pPr>
      <w:r>
        <w:t>Send registration detail</w:t>
      </w:r>
    </w:p>
    <w:p w:rsidR="00B51A5B" w:rsidRDefault="00B51A5B" w:rsidP="00B51A5B">
      <w:r>
        <w:t>Administrator can send bidder’s registration detail to respective bidder</w:t>
      </w:r>
    </w:p>
    <w:p w:rsidR="00B51A5B" w:rsidRDefault="009D52C8" w:rsidP="00B51A5B">
      <w:r>
        <w:rPr>
          <w:noProof/>
        </w:rPr>
        <w:pict>
          <v:shape id="_x0000_s1359" type="#_x0000_t120" style="position:absolute;left:0;text-align:left;margin-left:467.45pt;margin-top:137.95pt;width:23.65pt;height:27.55pt;z-index:252026880" fillcolor="#e36c0a [2409]" strokecolor="#f2f2f2 [3041]" strokeweight="1.5pt">
            <v:shadow on="t" type="perspective" color="#622423 [1605]" opacity=".5" offset="1pt" offset2="-1pt"/>
            <v:textbox style="mso-next-textbox:#_x0000_s1359">
              <w:txbxContent>
                <w:p w:rsidR="008C3EB7" w:rsidRPr="009E4666" w:rsidRDefault="008C3EB7" w:rsidP="00B51A5B">
                  <w:pPr>
                    <w:jc w:val="center"/>
                    <w:rPr>
                      <w:b/>
                      <w:color w:val="000000" w:themeColor="text1"/>
                    </w:rPr>
                  </w:pPr>
                  <w:r>
                    <w:rPr>
                      <w:b/>
                      <w:color w:val="000000" w:themeColor="text1"/>
                    </w:rPr>
                    <w:t>1</w:t>
                  </w:r>
                </w:p>
              </w:txbxContent>
            </v:textbox>
          </v:shape>
        </w:pict>
      </w:r>
      <w:r w:rsidR="00B51A5B" w:rsidRPr="00B51A5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B51A5B">
        <w:rPr>
          <w:noProof/>
        </w:rPr>
        <w:drawing>
          <wp:inline distT="0" distB="0" distL="0" distR="0">
            <wp:extent cx="5943600" cy="2423866"/>
            <wp:effectExtent l="19050" t="0" r="0" b="0"/>
            <wp:docPr id="115" name="Picture 9" descr="C:\Users\nupur\Desktop\monthly tasks\Admin user manual\Admin manual screen shots\send bidder registrat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pur\Desktop\monthly tasks\Admin user manual\Admin manual screen shots\send bidder registration detail.png"/>
                    <pic:cNvPicPr>
                      <a:picLocks noChangeAspect="1" noChangeArrowheads="1"/>
                    </pic:cNvPicPr>
                  </pic:nvPicPr>
                  <pic:blipFill>
                    <a:blip r:embed="rId154"/>
                    <a:srcRect/>
                    <a:stretch>
                      <a:fillRect/>
                    </a:stretch>
                  </pic:blipFill>
                  <pic:spPr bwMode="auto">
                    <a:xfrm>
                      <a:off x="0" y="0"/>
                      <a:ext cx="5943600" cy="2423866"/>
                    </a:xfrm>
                    <a:prstGeom prst="rect">
                      <a:avLst/>
                    </a:prstGeom>
                    <a:noFill/>
                    <a:ln w="9525">
                      <a:noFill/>
                      <a:miter lim="800000"/>
                      <a:headEnd/>
                      <a:tailEnd/>
                    </a:ln>
                  </pic:spPr>
                </pic:pic>
              </a:graphicData>
            </a:graphic>
          </wp:inline>
        </w:drawing>
      </w:r>
    </w:p>
    <w:p w:rsidR="00B51A5B" w:rsidRDefault="009D52C8" w:rsidP="00B51A5B">
      <w:r>
        <w:rPr>
          <w:noProof/>
        </w:rPr>
        <w:lastRenderedPageBreak/>
        <w:pict>
          <v:shape id="_x0000_s1360" type="#_x0000_t120" style="position:absolute;left:0;text-align:left;margin-left:114.35pt;margin-top:92.1pt;width:23.65pt;height:27.55pt;z-index:252027904" fillcolor="#e36c0a [2409]" strokecolor="#f2f2f2 [3041]" strokeweight="1.5pt">
            <v:shadow on="t" type="perspective" color="#622423 [1605]" opacity=".5" offset="1pt" offset2="-1pt"/>
            <v:textbox style="mso-next-textbox:#_x0000_s1360">
              <w:txbxContent>
                <w:p w:rsidR="008C3EB7" w:rsidRPr="009E4666" w:rsidRDefault="008C3EB7" w:rsidP="00B51A5B">
                  <w:pPr>
                    <w:jc w:val="center"/>
                    <w:rPr>
                      <w:b/>
                      <w:color w:val="000000" w:themeColor="text1"/>
                    </w:rPr>
                  </w:pPr>
                  <w:r>
                    <w:rPr>
                      <w:b/>
                      <w:color w:val="000000" w:themeColor="text1"/>
                    </w:rPr>
                    <w:t>2</w:t>
                  </w:r>
                </w:p>
              </w:txbxContent>
            </v:textbox>
          </v:shape>
        </w:pict>
      </w:r>
      <w:r w:rsidR="00B51A5B">
        <w:rPr>
          <w:noProof/>
        </w:rPr>
        <w:drawing>
          <wp:inline distT="0" distB="0" distL="0" distR="0">
            <wp:extent cx="3641725" cy="1645920"/>
            <wp:effectExtent l="19050" t="0" r="0" b="0"/>
            <wp:docPr id="113" name="Picture 14" descr="C:\Users\nupur\Desktop\monthly tasks\Admin user manual\Admin manual screen shots\send dept user registn deta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pur\Desktop\monthly tasks\Admin user manual\Admin manual screen shots\send dept user registn detail1.png"/>
                    <pic:cNvPicPr>
                      <a:picLocks noChangeAspect="1" noChangeArrowheads="1"/>
                    </pic:cNvPicPr>
                  </pic:nvPicPr>
                  <pic:blipFill>
                    <a:blip r:embed="rId127"/>
                    <a:srcRect/>
                    <a:stretch>
                      <a:fillRect/>
                    </a:stretch>
                  </pic:blipFill>
                  <pic:spPr bwMode="auto">
                    <a:xfrm>
                      <a:off x="0" y="0"/>
                      <a:ext cx="3641725" cy="1645920"/>
                    </a:xfrm>
                    <a:prstGeom prst="rect">
                      <a:avLst/>
                    </a:prstGeom>
                    <a:noFill/>
                    <a:ln w="9525">
                      <a:noFill/>
                      <a:miter lim="800000"/>
                      <a:headEnd/>
                      <a:tailEnd/>
                    </a:ln>
                  </pic:spPr>
                </pic:pic>
              </a:graphicData>
            </a:graphic>
          </wp:inline>
        </w:drawing>
      </w:r>
    </w:p>
    <w:p w:rsidR="00B51A5B" w:rsidRDefault="00B51A5B" w:rsidP="00B51A5B">
      <w:r>
        <w:rPr>
          <w:noProof/>
        </w:rPr>
        <w:drawing>
          <wp:inline distT="0" distB="0" distL="0" distR="0">
            <wp:extent cx="5943600" cy="444798"/>
            <wp:effectExtent l="19050" t="0" r="0" b="0"/>
            <wp:docPr id="114" name="Picture 15" descr="C:\Users\nupur\Desktop\monthly tasks\Admin user manual\Admin manual screen shots\send dept user registn detail msg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pur\Desktop\monthly tasks\Admin user manual\Admin manual screen shots\send dept user registn detail msgpng.png"/>
                    <pic:cNvPicPr>
                      <a:picLocks noChangeAspect="1" noChangeArrowheads="1"/>
                    </pic:cNvPicPr>
                  </pic:nvPicPr>
                  <pic:blipFill>
                    <a:blip r:embed="rId128"/>
                    <a:srcRect/>
                    <a:stretch>
                      <a:fillRect/>
                    </a:stretch>
                  </pic:blipFill>
                  <pic:spPr bwMode="auto">
                    <a:xfrm>
                      <a:off x="0" y="0"/>
                      <a:ext cx="5943600" cy="444798"/>
                    </a:xfrm>
                    <a:prstGeom prst="rect">
                      <a:avLst/>
                    </a:prstGeom>
                    <a:noFill/>
                    <a:ln w="9525">
                      <a:noFill/>
                      <a:miter lim="800000"/>
                      <a:headEnd/>
                      <a:tailEnd/>
                    </a:ln>
                  </pic:spPr>
                </pic:pic>
              </a:graphicData>
            </a:graphic>
          </wp:inline>
        </w:drawing>
      </w:r>
    </w:p>
    <w:p w:rsidR="00B51A5B" w:rsidRPr="00BA668B" w:rsidRDefault="00B51A5B" w:rsidP="00B51A5B">
      <w:pPr>
        <w:rPr>
          <w:b/>
        </w:rPr>
      </w:pPr>
      <w:r w:rsidRPr="00BA668B">
        <w:rPr>
          <w:b/>
        </w:rPr>
        <w:t xml:space="preserve">Steps to </w:t>
      </w:r>
      <w:r>
        <w:rPr>
          <w:b/>
        </w:rPr>
        <w:t>send registration detail to department user</w:t>
      </w:r>
      <w:r w:rsidRPr="00BA668B">
        <w:rPr>
          <w:b/>
        </w:rPr>
        <w:t>:</w:t>
      </w:r>
    </w:p>
    <w:p w:rsidR="00B51A5B" w:rsidRDefault="00B51A5B" w:rsidP="00B51A5B">
      <w:pPr>
        <w:pStyle w:val="ListParagraph"/>
        <w:numPr>
          <w:ilvl w:val="0"/>
          <w:numId w:val="63"/>
        </w:numPr>
      </w:pPr>
      <w:r>
        <w:t>Click on the send registration detail icon from the manage user listing</w:t>
      </w:r>
    </w:p>
    <w:p w:rsidR="00B51A5B" w:rsidRDefault="00B51A5B" w:rsidP="00B51A5B">
      <w:pPr>
        <w:pStyle w:val="ListParagraph"/>
        <w:numPr>
          <w:ilvl w:val="0"/>
          <w:numId w:val="63"/>
        </w:numPr>
      </w:pPr>
      <w:r>
        <w:t>On confirmation click on Ok</w:t>
      </w:r>
    </w:p>
    <w:p w:rsidR="00B51A5B" w:rsidRDefault="00B51A5B" w:rsidP="00B51A5B">
      <w:r>
        <w:t>On successful sending of registration detail, you will be notified with a message as “</w:t>
      </w:r>
      <w:r w:rsidRPr="00033EA5">
        <w:rPr>
          <w:b/>
        </w:rPr>
        <w:t>Registration details sent successfully”</w:t>
      </w:r>
      <w:r w:rsidR="00A1466B">
        <w:rPr>
          <w:b/>
        </w:rPr>
        <w:t xml:space="preserve"> </w:t>
      </w:r>
      <w:r w:rsidR="00A1466B" w:rsidRPr="00A1466B">
        <w:t>and you will be redirected to manage bidder listing</w:t>
      </w:r>
    </w:p>
    <w:p w:rsidR="00EC3598" w:rsidRDefault="00EC3598" w:rsidP="00120894">
      <w:pPr>
        <w:pStyle w:val="Heading3"/>
      </w:pPr>
      <w:r>
        <w:t>Unmap digital certificate</w:t>
      </w:r>
    </w:p>
    <w:p w:rsidR="00EC3598" w:rsidRDefault="00120894" w:rsidP="00B51A5B">
      <w:r>
        <w:t>Administrator can unmap bidder’s mapped digital certificate if bidder has been registered on PKI domain</w:t>
      </w:r>
    </w:p>
    <w:p w:rsidR="00120894" w:rsidRDefault="009D52C8" w:rsidP="00B51A5B">
      <w:r>
        <w:rPr>
          <w:noProof/>
        </w:rPr>
        <w:pict>
          <v:shape id="_x0000_s1362" type="#_x0000_t120" style="position:absolute;left:0;text-align:left;margin-left:384.1pt;margin-top:177.7pt;width:23.65pt;height:27.55pt;z-index:252029952" fillcolor="#e36c0a [2409]" strokecolor="#f2f2f2 [3041]" strokeweight="1.5pt">
            <v:shadow on="t" type="perspective" color="#622423 [1605]" opacity=".5" offset="1pt" offset2="-1pt"/>
            <v:textbox style="mso-next-textbox:#_x0000_s1362">
              <w:txbxContent>
                <w:p w:rsidR="008C3EB7" w:rsidRPr="009E4666" w:rsidRDefault="008C3EB7" w:rsidP="00E36C83">
                  <w:pPr>
                    <w:jc w:val="center"/>
                    <w:rPr>
                      <w:b/>
                      <w:color w:val="000000" w:themeColor="text1"/>
                    </w:rPr>
                  </w:pPr>
                  <w:r>
                    <w:rPr>
                      <w:b/>
                      <w:color w:val="000000" w:themeColor="text1"/>
                    </w:rPr>
                    <w:t>1</w:t>
                  </w:r>
                </w:p>
              </w:txbxContent>
            </v:textbox>
          </v:shape>
        </w:pict>
      </w:r>
      <w:r w:rsidR="00EB3216">
        <w:rPr>
          <w:noProof/>
        </w:rPr>
        <w:drawing>
          <wp:inline distT="0" distB="0" distL="0" distR="0">
            <wp:extent cx="5943600" cy="2377517"/>
            <wp:effectExtent l="19050" t="0" r="0" b="0"/>
            <wp:docPr id="116" name="Picture 10" descr="C:\Users\nupur\Desktop\monthly tasks\Admin user manual\Admin manual screen shots\unmap's bidder's 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pur\Desktop\monthly tasks\Admin user manual\Admin manual screen shots\unmap's bidder's dc.png"/>
                    <pic:cNvPicPr>
                      <a:picLocks noChangeAspect="1" noChangeArrowheads="1"/>
                    </pic:cNvPicPr>
                  </pic:nvPicPr>
                  <pic:blipFill>
                    <a:blip r:embed="rId155"/>
                    <a:srcRect/>
                    <a:stretch>
                      <a:fillRect/>
                    </a:stretch>
                  </pic:blipFill>
                  <pic:spPr bwMode="auto">
                    <a:xfrm>
                      <a:off x="0" y="0"/>
                      <a:ext cx="5943600" cy="2377517"/>
                    </a:xfrm>
                    <a:prstGeom prst="rect">
                      <a:avLst/>
                    </a:prstGeom>
                    <a:noFill/>
                    <a:ln w="9525">
                      <a:noFill/>
                      <a:miter lim="800000"/>
                      <a:headEnd/>
                      <a:tailEnd/>
                    </a:ln>
                  </pic:spPr>
                </pic:pic>
              </a:graphicData>
            </a:graphic>
          </wp:inline>
        </w:drawing>
      </w:r>
    </w:p>
    <w:p w:rsidR="00EB3216" w:rsidRDefault="009D52C8" w:rsidP="00B51A5B">
      <w:r>
        <w:rPr>
          <w:noProof/>
        </w:rPr>
        <w:lastRenderedPageBreak/>
        <w:pict>
          <v:shape id="_x0000_s1364" type="#_x0000_t120" style="position:absolute;left:0;text-align:left;margin-left:142.2pt;margin-top:252.55pt;width:23.65pt;height:27.55pt;z-index:252032000" fillcolor="#e36c0a [2409]" strokecolor="#f2f2f2 [3041]" strokeweight="1.5pt">
            <v:shadow on="t" type="perspective" color="#622423 [1605]" opacity=".5" offset="1pt" offset2="-1pt"/>
            <v:textbox style="mso-next-textbox:#_x0000_s1364">
              <w:txbxContent>
                <w:p w:rsidR="008C3EB7" w:rsidRPr="009E4666" w:rsidRDefault="008C3EB7" w:rsidP="00E36C83">
                  <w:pPr>
                    <w:jc w:val="center"/>
                    <w:rPr>
                      <w:b/>
                      <w:color w:val="000000" w:themeColor="text1"/>
                    </w:rPr>
                  </w:pPr>
                  <w:r>
                    <w:rPr>
                      <w:b/>
                      <w:color w:val="000000" w:themeColor="text1"/>
                    </w:rPr>
                    <w:t>3</w:t>
                  </w:r>
                </w:p>
              </w:txbxContent>
            </v:textbox>
          </v:shape>
        </w:pict>
      </w:r>
      <w:r>
        <w:rPr>
          <w:noProof/>
        </w:rPr>
        <w:pict>
          <v:shape id="_x0000_s1363" type="#_x0000_t120" style="position:absolute;left:0;text-align:left;margin-left:55pt;margin-top:225pt;width:23.65pt;height:27.55pt;z-index:252030976" fillcolor="#e36c0a [2409]" strokecolor="#f2f2f2 [3041]" strokeweight="1.5pt">
            <v:shadow on="t" type="perspective" color="#622423 [1605]" opacity=".5" offset="1pt" offset2="-1pt"/>
            <v:textbox style="mso-next-textbox:#_x0000_s1363">
              <w:txbxContent>
                <w:p w:rsidR="008C3EB7" w:rsidRPr="009E4666" w:rsidRDefault="008C3EB7" w:rsidP="00E36C83">
                  <w:pPr>
                    <w:jc w:val="center"/>
                    <w:rPr>
                      <w:b/>
                      <w:color w:val="000000" w:themeColor="text1"/>
                    </w:rPr>
                  </w:pPr>
                  <w:r>
                    <w:rPr>
                      <w:b/>
                      <w:color w:val="000000" w:themeColor="text1"/>
                    </w:rPr>
                    <w:t>2</w:t>
                  </w:r>
                </w:p>
              </w:txbxContent>
            </v:textbox>
          </v:shape>
        </w:pict>
      </w:r>
      <w:r w:rsidR="00EB3216">
        <w:rPr>
          <w:noProof/>
        </w:rPr>
        <w:drawing>
          <wp:inline distT="0" distB="0" distL="0" distR="0">
            <wp:extent cx="4711976" cy="3625795"/>
            <wp:effectExtent l="19050" t="0" r="0" b="0"/>
            <wp:docPr id="117" name="Picture 11" descr="C:\Users\nupur\Desktop\monthly tasks\Admin user manual\Admin manual screen shots\unmap's bidder's d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pur\Desktop\monthly tasks\Admin user manual\Admin manual screen shots\unmap's bidder's dc1.png"/>
                    <pic:cNvPicPr>
                      <a:picLocks noChangeAspect="1" noChangeArrowheads="1"/>
                    </pic:cNvPicPr>
                  </pic:nvPicPr>
                  <pic:blipFill>
                    <a:blip r:embed="rId156"/>
                    <a:srcRect l="10380" t="17253" r="10330" b="6365"/>
                    <a:stretch>
                      <a:fillRect/>
                    </a:stretch>
                  </pic:blipFill>
                  <pic:spPr bwMode="auto">
                    <a:xfrm>
                      <a:off x="0" y="0"/>
                      <a:ext cx="4711976" cy="3625795"/>
                    </a:xfrm>
                    <a:prstGeom prst="rect">
                      <a:avLst/>
                    </a:prstGeom>
                    <a:noFill/>
                    <a:ln w="9525">
                      <a:noFill/>
                      <a:miter lim="800000"/>
                      <a:headEnd/>
                      <a:tailEnd/>
                    </a:ln>
                  </pic:spPr>
                </pic:pic>
              </a:graphicData>
            </a:graphic>
          </wp:inline>
        </w:drawing>
      </w:r>
    </w:p>
    <w:p w:rsidR="00EB3216" w:rsidRDefault="009D52C8" w:rsidP="00B51A5B">
      <w:r>
        <w:rPr>
          <w:noProof/>
        </w:rPr>
        <w:pict>
          <v:shape id="_x0000_s1365" type="#_x0000_t120" style="position:absolute;left:0;text-align:left;margin-left:126.2pt;margin-top:100.8pt;width:23.65pt;height:27.55pt;z-index:252033024" fillcolor="#e36c0a [2409]" strokecolor="#f2f2f2 [3041]" strokeweight="1.5pt">
            <v:shadow on="t" type="perspective" color="#622423 [1605]" opacity=".5" offset="1pt" offset2="-1pt"/>
            <v:textbox style="mso-next-textbox:#_x0000_s1365">
              <w:txbxContent>
                <w:p w:rsidR="008C3EB7" w:rsidRPr="009E4666" w:rsidRDefault="008C3EB7" w:rsidP="00E36C83">
                  <w:pPr>
                    <w:jc w:val="center"/>
                    <w:rPr>
                      <w:b/>
                      <w:color w:val="000000" w:themeColor="text1"/>
                    </w:rPr>
                  </w:pPr>
                  <w:r>
                    <w:rPr>
                      <w:b/>
                      <w:color w:val="000000" w:themeColor="text1"/>
                    </w:rPr>
                    <w:t>4</w:t>
                  </w:r>
                </w:p>
              </w:txbxContent>
            </v:textbox>
          </v:shape>
        </w:pict>
      </w:r>
      <w:r w:rsidR="00EB3216">
        <w:rPr>
          <w:noProof/>
        </w:rPr>
        <w:drawing>
          <wp:inline distT="0" distB="0" distL="0" distR="0">
            <wp:extent cx="3601720" cy="1685925"/>
            <wp:effectExtent l="19050" t="0" r="0" b="0"/>
            <wp:docPr id="118" name="Picture 12" descr="C:\Users\nupur\Desktop\monthly tasks\Admin user manual\Admin manual screen shots\unmap's bidder's d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pur\Desktop\monthly tasks\Admin user manual\Admin manual screen shots\unmap's bidder's dc3.png"/>
                    <pic:cNvPicPr>
                      <a:picLocks noChangeAspect="1" noChangeArrowheads="1"/>
                    </pic:cNvPicPr>
                  </pic:nvPicPr>
                  <pic:blipFill>
                    <a:blip r:embed="rId157"/>
                    <a:srcRect/>
                    <a:stretch>
                      <a:fillRect/>
                    </a:stretch>
                  </pic:blipFill>
                  <pic:spPr bwMode="auto">
                    <a:xfrm>
                      <a:off x="0" y="0"/>
                      <a:ext cx="3601720" cy="1685925"/>
                    </a:xfrm>
                    <a:prstGeom prst="rect">
                      <a:avLst/>
                    </a:prstGeom>
                    <a:noFill/>
                    <a:ln w="9525">
                      <a:noFill/>
                      <a:miter lim="800000"/>
                      <a:headEnd/>
                      <a:tailEnd/>
                    </a:ln>
                  </pic:spPr>
                </pic:pic>
              </a:graphicData>
            </a:graphic>
          </wp:inline>
        </w:drawing>
      </w:r>
    </w:p>
    <w:p w:rsidR="00EB3216" w:rsidRDefault="00EB3216" w:rsidP="00B51A5B">
      <w:r>
        <w:rPr>
          <w:noProof/>
        </w:rPr>
        <w:drawing>
          <wp:inline distT="0" distB="0" distL="0" distR="0">
            <wp:extent cx="5943600" cy="390720"/>
            <wp:effectExtent l="19050" t="0" r="0" b="0"/>
            <wp:docPr id="119" name="Picture 13" descr="C:\Users\nupur\Desktop\monthly tasks\Admin user manual\Admin manual screen shots\unmap's bidder's d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pur\Desktop\monthly tasks\Admin user manual\Admin manual screen shots\unmap's bidder's dc4.png"/>
                    <pic:cNvPicPr>
                      <a:picLocks noChangeAspect="1" noChangeArrowheads="1"/>
                    </pic:cNvPicPr>
                  </pic:nvPicPr>
                  <pic:blipFill>
                    <a:blip r:embed="rId158"/>
                    <a:srcRect/>
                    <a:stretch>
                      <a:fillRect/>
                    </a:stretch>
                  </pic:blipFill>
                  <pic:spPr bwMode="auto">
                    <a:xfrm>
                      <a:off x="0" y="0"/>
                      <a:ext cx="5943600" cy="390720"/>
                    </a:xfrm>
                    <a:prstGeom prst="rect">
                      <a:avLst/>
                    </a:prstGeom>
                    <a:noFill/>
                    <a:ln w="9525">
                      <a:noFill/>
                      <a:miter lim="800000"/>
                      <a:headEnd/>
                      <a:tailEnd/>
                    </a:ln>
                  </pic:spPr>
                </pic:pic>
              </a:graphicData>
            </a:graphic>
          </wp:inline>
        </w:drawing>
      </w:r>
    </w:p>
    <w:p w:rsidR="00EB3216" w:rsidRPr="00EB3216" w:rsidRDefault="00EB3216" w:rsidP="00B51A5B">
      <w:pPr>
        <w:rPr>
          <w:b/>
        </w:rPr>
      </w:pPr>
      <w:r w:rsidRPr="00EB3216">
        <w:rPr>
          <w:b/>
        </w:rPr>
        <w:t>Steps to unmap bidder’s digital certificate:</w:t>
      </w:r>
    </w:p>
    <w:p w:rsidR="00EB3216" w:rsidRDefault="00EB3216" w:rsidP="00EB3216">
      <w:pPr>
        <w:pStyle w:val="ListParagraph"/>
        <w:numPr>
          <w:ilvl w:val="0"/>
          <w:numId w:val="64"/>
        </w:numPr>
      </w:pPr>
      <w:r>
        <w:t>Search the bidder</w:t>
      </w:r>
    </w:p>
    <w:p w:rsidR="00EB3216" w:rsidRDefault="00EB3216" w:rsidP="00EB3216">
      <w:pPr>
        <w:pStyle w:val="ListParagraph"/>
        <w:numPr>
          <w:ilvl w:val="0"/>
          <w:numId w:val="64"/>
        </w:numPr>
      </w:pPr>
      <w:r>
        <w:t>From the manage bidder listing, click on Unmap digital certificate icon</w:t>
      </w:r>
    </w:p>
    <w:p w:rsidR="00EB3216" w:rsidRDefault="00EB3216" w:rsidP="00EB3216">
      <w:pPr>
        <w:pStyle w:val="ListParagraph"/>
        <w:numPr>
          <w:ilvl w:val="0"/>
          <w:numId w:val="64"/>
        </w:numPr>
      </w:pPr>
      <w:r>
        <w:t>Enter remarks</w:t>
      </w:r>
    </w:p>
    <w:p w:rsidR="00EB3216" w:rsidRDefault="00EB3216" w:rsidP="00EB3216">
      <w:pPr>
        <w:pStyle w:val="ListParagraph"/>
        <w:numPr>
          <w:ilvl w:val="0"/>
          <w:numId w:val="64"/>
        </w:numPr>
      </w:pPr>
      <w:r>
        <w:t>Click on submit button</w:t>
      </w:r>
    </w:p>
    <w:p w:rsidR="00EB3216" w:rsidRDefault="00EB3216" w:rsidP="00EB3216">
      <w:pPr>
        <w:pStyle w:val="ListParagraph"/>
        <w:numPr>
          <w:ilvl w:val="0"/>
          <w:numId w:val="64"/>
        </w:numPr>
      </w:pPr>
      <w:r>
        <w:t>On confirmation, click on Ok</w:t>
      </w:r>
    </w:p>
    <w:p w:rsidR="00EB3216" w:rsidRPr="00A1466B" w:rsidRDefault="00EB3216" w:rsidP="00EB3216">
      <w:r>
        <w:lastRenderedPageBreak/>
        <w:t>On successful unmapping, you will be notified with a message as “</w:t>
      </w:r>
      <w:r w:rsidRPr="00EB3216">
        <w:rPr>
          <w:b/>
        </w:rPr>
        <w:t>Certificate un-mapped successfully”</w:t>
      </w:r>
      <w:r>
        <w:t xml:space="preserve"> and you will be redirected to manage bidder listing.</w:t>
      </w:r>
    </w:p>
    <w:p w:rsidR="008A4496" w:rsidRDefault="008A4496" w:rsidP="00845F3F">
      <w:pPr>
        <w:pStyle w:val="Heading1"/>
      </w:pPr>
      <w:bookmarkStart w:id="580" w:name="_Toc390511963"/>
      <w:r>
        <w:t>Search SSO user</w:t>
      </w:r>
      <w:bookmarkEnd w:id="580"/>
    </w:p>
    <w:p w:rsidR="008A4496" w:rsidRDefault="008A4496" w:rsidP="008A4496">
      <w:r>
        <w:t>Administrator can search SSO user on any domain by specifying email id of the user</w:t>
      </w:r>
    </w:p>
    <w:p w:rsidR="008A4496" w:rsidRDefault="009D52C8" w:rsidP="008A4496">
      <w:r>
        <w:rPr>
          <w:noProof/>
        </w:rPr>
        <w:pict>
          <v:shape id="_x0000_s1367" type="#_x0000_t120" style="position:absolute;left:0;text-align:left;margin-left:68.75pt;margin-top:48pt;width:23.65pt;height:27.55pt;z-index:252035072" fillcolor="#e36c0a [2409]" strokecolor="#f2f2f2 [3041]" strokeweight="1.5pt">
            <v:shadow on="t" type="perspective" color="#622423 [1605]" opacity=".5" offset="1pt" offset2="-1pt"/>
            <v:textbox style="mso-next-textbox:#_x0000_s1367">
              <w:txbxContent>
                <w:p w:rsidR="008C3EB7" w:rsidRPr="009E4666" w:rsidRDefault="008C3EB7" w:rsidP="00432272">
                  <w:pPr>
                    <w:jc w:val="center"/>
                    <w:rPr>
                      <w:b/>
                      <w:color w:val="000000" w:themeColor="text1"/>
                    </w:rPr>
                  </w:pPr>
                  <w:r>
                    <w:rPr>
                      <w:b/>
                      <w:color w:val="000000" w:themeColor="text1"/>
                    </w:rPr>
                    <w:t>2</w:t>
                  </w:r>
                </w:p>
              </w:txbxContent>
            </v:textbox>
          </v:shape>
        </w:pict>
      </w:r>
      <w:r>
        <w:rPr>
          <w:noProof/>
        </w:rPr>
        <w:pict>
          <v:shape id="_x0000_s1368" type="#_x0000_t120" style="position:absolute;left:0;text-align:left;margin-left:196.6pt;margin-top:54.4pt;width:23.65pt;height:27.55pt;z-index:252036096" fillcolor="#e36c0a [2409]" strokecolor="#f2f2f2 [3041]" strokeweight="1.5pt">
            <v:shadow on="t" type="perspective" color="#622423 [1605]" opacity=".5" offset="1pt" offset2="-1pt"/>
            <v:textbox style="mso-next-textbox:#_x0000_s1368">
              <w:txbxContent>
                <w:p w:rsidR="008C3EB7" w:rsidRPr="009E4666" w:rsidRDefault="008C3EB7" w:rsidP="00432272">
                  <w:pPr>
                    <w:jc w:val="center"/>
                    <w:rPr>
                      <w:b/>
                      <w:color w:val="000000" w:themeColor="text1"/>
                    </w:rPr>
                  </w:pPr>
                  <w:r>
                    <w:rPr>
                      <w:b/>
                      <w:color w:val="000000" w:themeColor="text1"/>
                    </w:rPr>
                    <w:t>3</w:t>
                  </w:r>
                </w:p>
              </w:txbxContent>
            </v:textbox>
          </v:shape>
        </w:pict>
      </w:r>
      <w:r>
        <w:rPr>
          <w:noProof/>
        </w:rPr>
        <w:pict>
          <v:shape id="_x0000_s1366" type="#_x0000_t120" style="position:absolute;left:0;text-align:left;margin-left:-9.5pt;margin-top:186.4pt;width:23.65pt;height:27.55pt;z-index:252034048" fillcolor="#e36c0a [2409]" strokecolor="#f2f2f2 [3041]" strokeweight="1.5pt">
            <v:shadow on="t" type="perspective" color="#622423 [1605]" opacity=".5" offset="1pt" offset2="-1pt"/>
            <v:textbox style="mso-next-textbox:#_x0000_s1366">
              <w:txbxContent>
                <w:p w:rsidR="008C3EB7" w:rsidRPr="009E4666" w:rsidRDefault="008C3EB7" w:rsidP="00432272">
                  <w:pPr>
                    <w:jc w:val="center"/>
                    <w:rPr>
                      <w:b/>
                      <w:color w:val="000000" w:themeColor="text1"/>
                    </w:rPr>
                  </w:pPr>
                  <w:r>
                    <w:rPr>
                      <w:b/>
                      <w:color w:val="000000" w:themeColor="text1"/>
                    </w:rPr>
                    <w:t>1</w:t>
                  </w:r>
                </w:p>
              </w:txbxContent>
            </v:textbox>
          </v:shape>
        </w:pict>
      </w:r>
      <w:r w:rsidR="008A4496">
        <w:rPr>
          <w:noProof/>
        </w:rPr>
        <w:drawing>
          <wp:inline distT="0" distB="0" distL="0" distR="0">
            <wp:extent cx="5943600" cy="2600396"/>
            <wp:effectExtent l="19050" t="0" r="0" b="0"/>
            <wp:docPr id="123" name="Picture 17" descr="C:\Users\nupur\Desktop\monthly tasks\Admin user manual\Admin manual screen shots\sso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upur\Desktop\monthly tasks\Admin user manual\Admin manual screen shots\sso user.png"/>
                    <pic:cNvPicPr>
                      <a:picLocks noChangeAspect="1" noChangeArrowheads="1"/>
                    </pic:cNvPicPr>
                  </pic:nvPicPr>
                  <pic:blipFill>
                    <a:blip r:embed="rId159"/>
                    <a:srcRect/>
                    <a:stretch>
                      <a:fillRect/>
                    </a:stretch>
                  </pic:blipFill>
                  <pic:spPr bwMode="auto">
                    <a:xfrm>
                      <a:off x="0" y="0"/>
                      <a:ext cx="5943600" cy="2600396"/>
                    </a:xfrm>
                    <a:prstGeom prst="rect">
                      <a:avLst/>
                    </a:prstGeom>
                    <a:noFill/>
                    <a:ln w="9525">
                      <a:noFill/>
                      <a:miter lim="800000"/>
                      <a:headEnd/>
                      <a:tailEnd/>
                    </a:ln>
                  </pic:spPr>
                </pic:pic>
              </a:graphicData>
            </a:graphic>
          </wp:inline>
        </w:drawing>
      </w:r>
    </w:p>
    <w:p w:rsidR="008A4496" w:rsidRPr="008A4496" w:rsidRDefault="008A4496" w:rsidP="008A4496">
      <w:pPr>
        <w:rPr>
          <w:b/>
        </w:rPr>
      </w:pPr>
      <w:r w:rsidRPr="008A4496">
        <w:rPr>
          <w:b/>
        </w:rPr>
        <w:t>Steps to search SSO user:</w:t>
      </w:r>
    </w:p>
    <w:p w:rsidR="008A4496" w:rsidRDefault="008A4496" w:rsidP="008A4496">
      <w:pPr>
        <w:pStyle w:val="ListParagraph"/>
        <w:numPr>
          <w:ilvl w:val="0"/>
          <w:numId w:val="66"/>
        </w:numPr>
      </w:pPr>
      <w:r>
        <w:t>From the administration panel on left accordion, click on search SSO user</w:t>
      </w:r>
    </w:p>
    <w:p w:rsidR="008A4496" w:rsidRDefault="008A4496" w:rsidP="008A4496">
      <w:pPr>
        <w:pStyle w:val="ListParagraph"/>
        <w:numPr>
          <w:ilvl w:val="0"/>
          <w:numId w:val="66"/>
        </w:numPr>
      </w:pPr>
      <w:r>
        <w:t>Enter email id of the user which you want to check to be an SSO user</w:t>
      </w:r>
    </w:p>
    <w:p w:rsidR="008A4496" w:rsidRDefault="008A4496" w:rsidP="008A4496">
      <w:pPr>
        <w:pStyle w:val="ListParagraph"/>
        <w:numPr>
          <w:ilvl w:val="0"/>
          <w:numId w:val="66"/>
        </w:numPr>
      </w:pPr>
      <w:r>
        <w:t>Click on Submit</w:t>
      </w:r>
    </w:p>
    <w:p w:rsidR="008A4496" w:rsidRPr="008A4496" w:rsidRDefault="008A4496" w:rsidP="008A4496">
      <w:r>
        <w:t>On successful submit, you will find the listing of SSO user</w:t>
      </w:r>
    </w:p>
    <w:p w:rsidR="00146324" w:rsidRDefault="00146324" w:rsidP="00131EE4">
      <w:pPr>
        <w:pStyle w:val="Heading1"/>
      </w:pPr>
      <w:bookmarkStart w:id="581" w:name="_Toc390511964"/>
      <w:r>
        <w:t>Manage SSO users</w:t>
      </w:r>
      <w:bookmarkEnd w:id="581"/>
    </w:p>
    <w:p w:rsidR="00146324" w:rsidRDefault="00146324" w:rsidP="00146324">
      <w:r>
        <w:t>Administrator can search and manage SSO users</w:t>
      </w:r>
    </w:p>
    <w:p w:rsidR="00146324" w:rsidRDefault="009D52C8" w:rsidP="00146324">
      <w:r>
        <w:rPr>
          <w:noProof/>
        </w:rPr>
        <w:lastRenderedPageBreak/>
        <w:pict>
          <v:shape id="_x0000_s1369" type="#_x0000_t120" style="position:absolute;left:0;text-align:left;margin-left:-14.35pt;margin-top:200.95pt;width:23.65pt;height:27.55pt;z-index:252037120" fillcolor="#e36c0a [2409]" strokecolor="#f2f2f2 [3041]" strokeweight="1.5pt">
            <v:shadow on="t" type="perspective" color="#622423 [1605]" opacity=".5" offset="1pt" offset2="-1pt"/>
            <v:textbox style="mso-next-textbox:#_x0000_s1369">
              <w:txbxContent>
                <w:p w:rsidR="008C3EB7" w:rsidRPr="009E4666" w:rsidRDefault="008C3EB7" w:rsidP="00AF3932">
                  <w:pPr>
                    <w:jc w:val="center"/>
                    <w:rPr>
                      <w:b/>
                      <w:color w:val="000000" w:themeColor="text1"/>
                    </w:rPr>
                  </w:pPr>
                  <w:r>
                    <w:rPr>
                      <w:b/>
                      <w:color w:val="000000" w:themeColor="text1"/>
                    </w:rPr>
                    <w:t>1</w:t>
                  </w:r>
                </w:p>
              </w:txbxContent>
            </v:textbox>
          </v:shape>
        </w:pict>
      </w:r>
      <w:r w:rsidR="00146324">
        <w:rPr>
          <w:noProof/>
        </w:rPr>
        <w:drawing>
          <wp:inline distT="0" distB="0" distL="0" distR="0">
            <wp:extent cx="5943600" cy="3000701"/>
            <wp:effectExtent l="19050" t="0" r="0" b="0"/>
            <wp:docPr id="124" name="Picture 18" descr="C:\Users\nupur\Desktop\monthly tasks\Admin user manual\Admin manual screen shots\manage sso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upur\Desktop\monthly tasks\Admin user manual\Admin manual screen shots\manage sso users.png"/>
                    <pic:cNvPicPr>
                      <a:picLocks noChangeAspect="1" noChangeArrowheads="1"/>
                    </pic:cNvPicPr>
                  </pic:nvPicPr>
                  <pic:blipFill>
                    <a:blip r:embed="rId160"/>
                    <a:srcRect/>
                    <a:stretch>
                      <a:fillRect/>
                    </a:stretch>
                  </pic:blipFill>
                  <pic:spPr bwMode="auto">
                    <a:xfrm>
                      <a:off x="0" y="0"/>
                      <a:ext cx="5943600" cy="3000701"/>
                    </a:xfrm>
                    <a:prstGeom prst="rect">
                      <a:avLst/>
                    </a:prstGeom>
                    <a:noFill/>
                    <a:ln w="9525">
                      <a:noFill/>
                      <a:miter lim="800000"/>
                      <a:headEnd/>
                      <a:tailEnd/>
                    </a:ln>
                  </pic:spPr>
                </pic:pic>
              </a:graphicData>
            </a:graphic>
          </wp:inline>
        </w:drawing>
      </w:r>
    </w:p>
    <w:p w:rsidR="00146324" w:rsidRPr="00146324" w:rsidRDefault="009D52C8" w:rsidP="00146324">
      <w:r>
        <w:rPr>
          <w:noProof/>
        </w:rPr>
        <w:pict>
          <v:shape id="_x0000_s1371" type="#_x0000_t120" style="position:absolute;left:0;text-align:left;margin-left:143.45pt;margin-top:71.7pt;width:23.65pt;height:27.55pt;z-index:252039168" fillcolor="#e36c0a [2409]" strokecolor="#f2f2f2 [3041]" strokeweight="1.5pt">
            <v:shadow on="t" type="perspective" color="#622423 [1605]" opacity=".5" offset="1pt" offset2="-1pt"/>
            <v:textbox style="mso-next-textbox:#_x0000_s1371">
              <w:txbxContent>
                <w:p w:rsidR="008C3EB7" w:rsidRPr="009E4666" w:rsidRDefault="008C3EB7" w:rsidP="00AF3932">
                  <w:pPr>
                    <w:jc w:val="center"/>
                    <w:rPr>
                      <w:b/>
                      <w:color w:val="000000" w:themeColor="text1"/>
                    </w:rPr>
                  </w:pPr>
                  <w:r>
                    <w:rPr>
                      <w:b/>
                      <w:color w:val="000000" w:themeColor="text1"/>
                    </w:rPr>
                    <w:t>3</w:t>
                  </w:r>
                </w:p>
              </w:txbxContent>
            </v:textbox>
          </v:shape>
        </w:pict>
      </w:r>
      <w:r>
        <w:rPr>
          <w:noProof/>
        </w:rPr>
        <w:pict>
          <v:shape id="_x0000_s1370" type="#_x0000_t120" style="position:absolute;left:0;text-align:left;margin-left:-18.7pt;margin-top:33.55pt;width:23.65pt;height:27.55pt;z-index:252038144" fillcolor="#e36c0a [2409]" strokecolor="#f2f2f2 [3041]" strokeweight="1.5pt">
            <v:shadow on="t" type="perspective" color="#622423 [1605]" opacity=".5" offset="1pt" offset2="-1pt"/>
            <v:textbox style="mso-next-textbox:#_x0000_s1370">
              <w:txbxContent>
                <w:p w:rsidR="008C3EB7" w:rsidRPr="009E4666" w:rsidRDefault="008C3EB7" w:rsidP="00AF3932">
                  <w:pPr>
                    <w:jc w:val="center"/>
                    <w:rPr>
                      <w:b/>
                      <w:color w:val="000000" w:themeColor="text1"/>
                    </w:rPr>
                  </w:pPr>
                  <w:r>
                    <w:rPr>
                      <w:b/>
                      <w:color w:val="000000" w:themeColor="text1"/>
                    </w:rPr>
                    <w:t>2</w:t>
                  </w:r>
                </w:p>
              </w:txbxContent>
            </v:textbox>
          </v:shape>
        </w:pict>
      </w:r>
      <w:r w:rsidR="00146324">
        <w:rPr>
          <w:noProof/>
        </w:rPr>
        <w:drawing>
          <wp:inline distT="0" distB="0" distL="0" distR="0">
            <wp:extent cx="5943600" cy="1239723"/>
            <wp:effectExtent l="19050" t="0" r="0" b="0"/>
            <wp:docPr id="125" name="Picture 19" descr="C:\Users\nupur\Desktop\monthly tasks\Admin user manual\Admin manual screen shots\manage sso us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pur\Desktop\monthly tasks\Admin user manual\Admin manual screen shots\manage sso users1.png"/>
                    <pic:cNvPicPr>
                      <a:picLocks noChangeAspect="1" noChangeArrowheads="1"/>
                    </pic:cNvPicPr>
                  </pic:nvPicPr>
                  <pic:blipFill>
                    <a:blip r:embed="rId161"/>
                    <a:srcRect/>
                    <a:stretch>
                      <a:fillRect/>
                    </a:stretch>
                  </pic:blipFill>
                  <pic:spPr bwMode="auto">
                    <a:xfrm>
                      <a:off x="0" y="0"/>
                      <a:ext cx="5943600" cy="1239723"/>
                    </a:xfrm>
                    <a:prstGeom prst="rect">
                      <a:avLst/>
                    </a:prstGeom>
                    <a:noFill/>
                    <a:ln w="9525">
                      <a:noFill/>
                      <a:miter lim="800000"/>
                      <a:headEnd/>
                      <a:tailEnd/>
                    </a:ln>
                  </pic:spPr>
                </pic:pic>
              </a:graphicData>
            </a:graphic>
          </wp:inline>
        </w:drawing>
      </w:r>
    </w:p>
    <w:p w:rsidR="00FF4226" w:rsidRDefault="00FF4226" w:rsidP="001B0283">
      <w:pPr>
        <w:pStyle w:val="Heading1"/>
      </w:pPr>
      <w:bookmarkStart w:id="582" w:name="_Toc390511965"/>
      <w:r>
        <w:t>Manage content</w:t>
      </w:r>
      <w:bookmarkEnd w:id="582"/>
    </w:p>
    <w:p w:rsidR="00FF4226" w:rsidRDefault="00FF4226" w:rsidP="00FF4226">
      <w:r>
        <w:t xml:space="preserve">Administrator can search, create and manage all the master content through manage content </w:t>
      </w:r>
    </w:p>
    <w:p w:rsidR="00FF4226" w:rsidRDefault="00FF4226" w:rsidP="00FF4226">
      <w:r>
        <w:rPr>
          <w:noProof/>
        </w:rPr>
        <w:lastRenderedPageBreak/>
        <w:drawing>
          <wp:inline distT="0" distB="0" distL="0" distR="0">
            <wp:extent cx="1825653" cy="4653028"/>
            <wp:effectExtent l="19050" t="0" r="3147" b="0"/>
            <wp:docPr id="127" name="Picture 21" descr="C:\Users\nupur\Desktop\monthly tasks\Admin user manual\Admin manual screen shots\manage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pur\Desktop\monthly tasks\Admin user manual\Admin manual screen shots\manage content.png"/>
                    <pic:cNvPicPr>
                      <a:picLocks noChangeAspect="1" noChangeArrowheads="1"/>
                    </pic:cNvPicPr>
                  </pic:nvPicPr>
                  <pic:blipFill>
                    <a:blip r:embed="rId162"/>
                    <a:srcRect b="18041"/>
                    <a:stretch>
                      <a:fillRect/>
                    </a:stretch>
                  </pic:blipFill>
                  <pic:spPr bwMode="auto">
                    <a:xfrm>
                      <a:off x="0" y="0"/>
                      <a:ext cx="1825653" cy="4653028"/>
                    </a:xfrm>
                    <a:prstGeom prst="rect">
                      <a:avLst/>
                    </a:prstGeom>
                    <a:noFill/>
                    <a:ln w="9525">
                      <a:noFill/>
                      <a:miter lim="800000"/>
                      <a:headEnd/>
                      <a:tailEnd/>
                    </a:ln>
                  </pic:spPr>
                </pic:pic>
              </a:graphicData>
            </a:graphic>
          </wp:inline>
        </w:drawing>
      </w:r>
    </w:p>
    <w:p w:rsidR="00FF4226" w:rsidRDefault="00FF4226" w:rsidP="00FF4226">
      <w:r>
        <w:rPr>
          <w:noProof/>
        </w:rPr>
        <w:lastRenderedPageBreak/>
        <w:drawing>
          <wp:inline distT="0" distB="0" distL="0" distR="0">
            <wp:extent cx="2207315" cy="5502303"/>
            <wp:effectExtent l="19050" t="0" r="2485" b="0"/>
            <wp:docPr id="128" name="Picture 22" descr="C:\Users\nupur\Desktop\monthly tasks\Admin user manual\Admin manual screen shots\mnanage cont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pur\Desktop\monthly tasks\Admin user manual\Admin manual screen shots\mnanage content1.png"/>
                    <pic:cNvPicPr>
                      <a:picLocks noChangeAspect="1" noChangeArrowheads="1"/>
                    </pic:cNvPicPr>
                  </pic:nvPicPr>
                  <pic:blipFill>
                    <a:blip r:embed="rId163"/>
                    <a:srcRect t="6360"/>
                    <a:stretch>
                      <a:fillRect/>
                    </a:stretch>
                  </pic:blipFill>
                  <pic:spPr bwMode="auto">
                    <a:xfrm>
                      <a:off x="0" y="0"/>
                      <a:ext cx="2207315" cy="5502303"/>
                    </a:xfrm>
                    <a:prstGeom prst="rect">
                      <a:avLst/>
                    </a:prstGeom>
                    <a:noFill/>
                    <a:ln w="9525">
                      <a:noFill/>
                      <a:miter lim="800000"/>
                      <a:headEnd/>
                      <a:tailEnd/>
                    </a:ln>
                  </pic:spPr>
                </pic:pic>
              </a:graphicData>
            </a:graphic>
          </wp:inline>
        </w:drawing>
      </w:r>
    </w:p>
    <w:p w:rsidR="00000000" w:rsidRDefault="00FF4226">
      <w:pPr>
        <w:pStyle w:val="Heading2"/>
        <w:pPrChange w:id="583" w:author="nupur" w:date="2014-06-13T11:08:00Z">
          <w:pPr>
            <w:pStyle w:val="Heading3"/>
          </w:pPr>
        </w:pPrChange>
      </w:pPr>
      <w:bookmarkStart w:id="584" w:name="_Toc390511966"/>
      <w:r>
        <w:t>Create grade</w:t>
      </w:r>
      <w:bookmarkEnd w:id="584"/>
    </w:p>
    <w:p w:rsidR="00C40DD3" w:rsidRDefault="00C40DD3" w:rsidP="00C40DD3">
      <w:r>
        <w:t>Administrator can create master data for grades that can be assigned to different designations created</w:t>
      </w:r>
    </w:p>
    <w:p w:rsidR="00C40DD3" w:rsidRDefault="009D52C8" w:rsidP="00C40DD3">
      <w:r>
        <w:rPr>
          <w:noProof/>
        </w:rPr>
        <w:lastRenderedPageBreak/>
        <w:pict>
          <v:shape id="_x0000_s1373" type="#_x0000_t120" style="position:absolute;left:0;text-align:left;margin-left:-6.9pt;margin-top:237.05pt;width:23.65pt;height:27.55pt;z-index:252041216" fillcolor="#e36c0a [2409]" strokecolor="#f2f2f2 [3041]" strokeweight="1.5pt">
            <v:shadow on="t" type="perspective" color="#622423 [1605]" opacity=".5" offset="1pt" offset2="-1pt"/>
            <v:textbox style="mso-next-textbox:#_x0000_s1373">
              <w:txbxContent>
                <w:p w:rsidR="008C3EB7" w:rsidRPr="009E4666" w:rsidRDefault="008C3EB7" w:rsidP="00F24951">
                  <w:pPr>
                    <w:jc w:val="center"/>
                    <w:rPr>
                      <w:b/>
                      <w:color w:val="000000" w:themeColor="text1"/>
                    </w:rPr>
                  </w:pPr>
                  <w:r>
                    <w:rPr>
                      <w:b/>
                      <w:color w:val="000000" w:themeColor="text1"/>
                    </w:rPr>
                    <w:t>2</w:t>
                  </w:r>
                </w:p>
              </w:txbxContent>
            </v:textbox>
          </v:shape>
        </w:pict>
      </w:r>
      <w:r>
        <w:rPr>
          <w:noProof/>
        </w:rPr>
        <w:pict>
          <v:shape id="_x0000_s1374" type="#_x0000_t120" style="position:absolute;left:0;text-align:left;margin-left:156.1pt;margin-top:-4.35pt;width:23.65pt;height:27.55pt;z-index:252042240" fillcolor="#e36c0a [2409]" strokecolor="#f2f2f2 [3041]" strokeweight="1.5pt">
            <v:shadow on="t" type="perspective" color="#622423 [1605]" opacity=".5" offset="1pt" offset2="-1pt"/>
            <v:textbox style="mso-next-textbox:#_x0000_s1374">
              <w:txbxContent>
                <w:p w:rsidR="008C3EB7" w:rsidRPr="009E4666" w:rsidRDefault="008C3EB7" w:rsidP="00F24951">
                  <w:pPr>
                    <w:jc w:val="center"/>
                    <w:rPr>
                      <w:b/>
                      <w:color w:val="000000" w:themeColor="text1"/>
                    </w:rPr>
                  </w:pPr>
                  <w:r>
                    <w:rPr>
                      <w:b/>
                      <w:color w:val="000000" w:themeColor="text1"/>
                    </w:rPr>
                    <w:t>3</w:t>
                  </w:r>
                </w:p>
              </w:txbxContent>
            </v:textbox>
          </v:shape>
        </w:pict>
      </w:r>
      <w:r>
        <w:rPr>
          <w:noProof/>
        </w:rPr>
        <w:pict>
          <v:shape id="_x0000_s1375" type="#_x0000_t120" style="position:absolute;left:0;text-align:left;margin-left:196.9pt;margin-top:151.05pt;width:23.65pt;height:27.55pt;z-index:252043264" fillcolor="#e36c0a [2409]" strokecolor="#f2f2f2 [3041]" strokeweight="1.5pt">
            <v:shadow on="t" type="perspective" color="#622423 [1605]" opacity=".5" offset="1pt" offset2="-1pt"/>
            <v:textbox style="mso-next-textbox:#_x0000_s1375">
              <w:txbxContent>
                <w:p w:rsidR="008C3EB7" w:rsidRPr="009E4666" w:rsidRDefault="008C3EB7" w:rsidP="00F24951">
                  <w:pPr>
                    <w:jc w:val="center"/>
                    <w:rPr>
                      <w:b/>
                      <w:color w:val="000000" w:themeColor="text1"/>
                    </w:rPr>
                  </w:pPr>
                  <w:r>
                    <w:rPr>
                      <w:b/>
                      <w:color w:val="000000" w:themeColor="text1"/>
                    </w:rPr>
                    <w:t>4</w:t>
                  </w:r>
                </w:p>
              </w:txbxContent>
            </v:textbox>
          </v:shape>
        </w:pict>
      </w:r>
      <w:r>
        <w:rPr>
          <w:noProof/>
        </w:rPr>
        <w:pict>
          <v:shape id="_x0000_s1372" type="#_x0000_t120" style="position:absolute;left:0;text-align:left;margin-left:-13.6pt;margin-top:197.95pt;width:23.65pt;height:27.55pt;z-index:252040192" fillcolor="#e36c0a [2409]" strokecolor="#f2f2f2 [3041]" strokeweight="1.5pt">
            <v:shadow on="t" type="perspective" color="#622423 [1605]" opacity=".5" offset="1pt" offset2="-1pt"/>
            <v:textbox style="mso-next-textbox:#_x0000_s1372">
              <w:txbxContent>
                <w:p w:rsidR="008C3EB7" w:rsidRPr="009E4666" w:rsidRDefault="008C3EB7" w:rsidP="00F24951">
                  <w:pPr>
                    <w:jc w:val="center"/>
                    <w:rPr>
                      <w:b/>
                      <w:color w:val="000000" w:themeColor="text1"/>
                    </w:rPr>
                  </w:pPr>
                  <w:r>
                    <w:rPr>
                      <w:b/>
                      <w:color w:val="000000" w:themeColor="text1"/>
                    </w:rPr>
                    <w:t>1</w:t>
                  </w:r>
                </w:p>
              </w:txbxContent>
            </v:textbox>
          </v:shape>
        </w:pict>
      </w:r>
      <w:r w:rsidR="00C40DD3">
        <w:rPr>
          <w:noProof/>
        </w:rPr>
        <w:drawing>
          <wp:inline distT="0" distB="0" distL="0" distR="0">
            <wp:extent cx="5943600" cy="3171411"/>
            <wp:effectExtent l="19050" t="0" r="0" b="0"/>
            <wp:docPr id="129" name="Picture 23" descr="C:\Users\nupur\Desktop\monthly tasks\Admin user manual\Admin manual screen shots\create 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upur\Desktop\monthly tasks\Admin user manual\Admin manual screen shots\create grade.png"/>
                    <pic:cNvPicPr>
                      <a:picLocks noChangeAspect="1" noChangeArrowheads="1"/>
                    </pic:cNvPicPr>
                  </pic:nvPicPr>
                  <pic:blipFill>
                    <a:blip r:embed="rId164"/>
                    <a:srcRect/>
                    <a:stretch>
                      <a:fillRect/>
                    </a:stretch>
                  </pic:blipFill>
                  <pic:spPr bwMode="auto">
                    <a:xfrm>
                      <a:off x="0" y="0"/>
                      <a:ext cx="5943600" cy="3171411"/>
                    </a:xfrm>
                    <a:prstGeom prst="rect">
                      <a:avLst/>
                    </a:prstGeom>
                    <a:noFill/>
                    <a:ln w="9525">
                      <a:noFill/>
                      <a:miter lim="800000"/>
                      <a:headEnd/>
                      <a:tailEnd/>
                    </a:ln>
                  </pic:spPr>
                </pic:pic>
              </a:graphicData>
            </a:graphic>
          </wp:inline>
        </w:drawing>
      </w:r>
    </w:p>
    <w:p w:rsidR="00C40DD3" w:rsidRDefault="00C40DD3" w:rsidP="00C40DD3">
      <w:r>
        <w:rPr>
          <w:noProof/>
        </w:rPr>
        <w:drawing>
          <wp:inline distT="0" distB="0" distL="0" distR="0">
            <wp:extent cx="5943600" cy="416705"/>
            <wp:effectExtent l="19050" t="0" r="0" b="0"/>
            <wp:docPr id="130" name="Picture 24" descr="C:\Users\nupur\Desktop\monthly tasks\Admin user manual\Admin manual screen shots\creare 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upur\Desktop\monthly tasks\Admin user manual\Admin manual screen shots\creare grade.png"/>
                    <pic:cNvPicPr>
                      <a:picLocks noChangeAspect="1" noChangeArrowheads="1"/>
                    </pic:cNvPicPr>
                  </pic:nvPicPr>
                  <pic:blipFill>
                    <a:blip r:embed="rId165"/>
                    <a:srcRect/>
                    <a:stretch>
                      <a:fillRect/>
                    </a:stretch>
                  </pic:blipFill>
                  <pic:spPr bwMode="auto">
                    <a:xfrm>
                      <a:off x="0" y="0"/>
                      <a:ext cx="5943600" cy="416705"/>
                    </a:xfrm>
                    <a:prstGeom prst="rect">
                      <a:avLst/>
                    </a:prstGeom>
                    <a:noFill/>
                    <a:ln w="9525">
                      <a:noFill/>
                      <a:miter lim="800000"/>
                      <a:headEnd/>
                      <a:tailEnd/>
                    </a:ln>
                  </pic:spPr>
                </pic:pic>
              </a:graphicData>
            </a:graphic>
          </wp:inline>
        </w:drawing>
      </w:r>
    </w:p>
    <w:p w:rsidR="00C40DD3" w:rsidRPr="00C40DD3" w:rsidRDefault="00C40DD3" w:rsidP="00C40DD3">
      <w:pPr>
        <w:rPr>
          <w:b/>
        </w:rPr>
      </w:pPr>
      <w:r w:rsidRPr="00C40DD3">
        <w:rPr>
          <w:b/>
        </w:rPr>
        <w:t>Steps to create grade:</w:t>
      </w:r>
    </w:p>
    <w:p w:rsidR="00C40DD3" w:rsidRDefault="00C40DD3" w:rsidP="00C40DD3">
      <w:pPr>
        <w:pStyle w:val="ListParagraph"/>
        <w:numPr>
          <w:ilvl w:val="0"/>
          <w:numId w:val="67"/>
        </w:numPr>
      </w:pPr>
      <w:r>
        <w:t>From the left accordion administration panel, Click on manage content</w:t>
      </w:r>
    </w:p>
    <w:p w:rsidR="00C40DD3" w:rsidRDefault="00C40DD3" w:rsidP="00C40DD3">
      <w:pPr>
        <w:pStyle w:val="ListParagraph"/>
        <w:numPr>
          <w:ilvl w:val="0"/>
          <w:numId w:val="67"/>
        </w:numPr>
      </w:pPr>
      <w:r>
        <w:t>Click on create grade</w:t>
      </w:r>
    </w:p>
    <w:p w:rsidR="00C40DD3" w:rsidRDefault="00C40DD3" w:rsidP="00C40DD3">
      <w:pPr>
        <w:pStyle w:val="ListParagraph"/>
        <w:numPr>
          <w:ilvl w:val="0"/>
          <w:numId w:val="67"/>
        </w:numPr>
      </w:pPr>
      <w:r>
        <w:t>Configure all the required details required to create grade</w:t>
      </w:r>
    </w:p>
    <w:p w:rsidR="00C40DD3" w:rsidRDefault="00C40DD3" w:rsidP="00C40DD3">
      <w:pPr>
        <w:pStyle w:val="ListParagraph"/>
        <w:numPr>
          <w:ilvl w:val="0"/>
          <w:numId w:val="67"/>
        </w:numPr>
      </w:pPr>
      <w:r>
        <w:t>Click on submit button</w:t>
      </w:r>
    </w:p>
    <w:p w:rsidR="00C40DD3" w:rsidRPr="00C40DD3" w:rsidRDefault="00C40DD3" w:rsidP="00C40DD3">
      <w:r>
        <w:t xml:space="preserve">On successful grade creation, you will be notified with a message as </w:t>
      </w:r>
      <w:r w:rsidRPr="00C40DD3">
        <w:rPr>
          <w:b/>
        </w:rPr>
        <w:t>“Grade added successfully”</w:t>
      </w:r>
      <w:r>
        <w:t xml:space="preserve"> and you will be redirected to manage grade listing</w:t>
      </w:r>
    </w:p>
    <w:p w:rsidR="00F24951" w:rsidRDefault="009D52C8" w:rsidP="00F24951">
      <w:r>
        <w:rPr>
          <w:noProof/>
        </w:rPr>
        <w:pict>
          <v:shape id="_x0000_s1377" type="#_x0000_t120" style="position:absolute;left:0;text-align:left;margin-left:-10.45pt;margin-top:248pt;width:23.65pt;height:27.55pt;z-index:252045312" fillcolor="#e36c0a [2409]" strokecolor="#f2f2f2 [3041]" strokeweight="1.5pt">
            <v:shadow on="t" type="perspective" color="#622423 [1605]" opacity=".5" offset="1pt" offset2="-1pt"/>
            <v:textbox style="mso-next-textbox:#_x0000_s1377">
              <w:txbxContent>
                <w:p w:rsidR="008C3EB7" w:rsidRPr="009E4666" w:rsidRDefault="008C3EB7" w:rsidP="003C38ED">
                  <w:pPr>
                    <w:jc w:val="center"/>
                    <w:rPr>
                      <w:b/>
                      <w:color w:val="000000" w:themeColor="text1"/>
                    </w:rPr>
                  </w:pPr>
                  <w:r>
                    <w:rPr>
                      <w:b/>
                      <w:color w:val="000000" w:themeColor="text1"/>
                    </w:rPr>
                    <w:t>2</w:t>
                  </w:r>
                </w:p>
              </w:txbxContent>
            </v:textbox>
          </v:shape>
        </w:pict>
      </w:r>
    </w:p>
    <w:p w:rsidR="00A44DC7" w:rsidRDefault="00A44DC7">
      <w:pPr>
        <w:spacing w:line="276" w:lineRule="auto"/>
        <w:jc w:val="left"/>
        <w:rPr>
          <w:rFonts w:eastAsiaTheme="majorEastAsia" w:cstheme="majorBidi"/>
          <w:bCs/>
          <w:color w:val="4F81BD" w:themeColor="accent1"/>
          <w:sz w:val="28"/>
        </w:rPr>
      </w:pPr>
      <w:r>
        <w:br w:type="page"/>
      </w:r>
    </w:p>
    <w:p w:rsidR="00000000" w:rsidRDefault="00A44DC7">
      <w:pPr>
        <w:pStyle w:val="Heading2"/>
        <w:pPrChange w:id="585" w:author="nupur" w:date="2014-06-13T11:08:00Z">
          <w:pPr>
            <w:pStyle w:val="Heading3"/>
          </w:pPr>
        </w:pPrChange>
      </w:pPr>
      <w:bookmarkStart w:id="586" w:name="_Toc390511967"/>
      <w:r>
        <w:lastRenderedPageBreak/>
        <w:t>Manage grade</w:t>
      </w:r>
      <w:bookmarkEnd w:id="586"/>
    </w:p>
    <w:p w:rsidR="00A44DC7" w:rsidRDefault="00F361ED" w:rsidP="00A44DC7">
      <w:r>
        <w:t>Administrator can manage grades created and can perform actions on it</w:t>
      </w:r>
    </w:p>
    <w:p w:rsidR="00FF4226" w:rsidRDefault="009D52C8" w:rsidP="00FF4226">
      <w:r>
        <w:rPr>
          <w:noProof/>
        </w:rPr>
        <w:pict>
          <v:shape id="_x0000_s1379" type="#_x0000_t120" style="position:absolute;left:0;text-align:left;margin-left:-11.15pt;margin-top:249.05pt;width:23.65pt;height:27.55pt;z-index:252047360" fillcolor="#e36c0a [2409]" strokecolor="#f2f2f2 [3041]" strokeweight="1.5pt">
            <v:shadow on="t" type="perspective" color="#622423 [1605]" opacity=".5" offset="1pt" offset2="-1pt"/>
            <v:textbox style="mso-next-textbox:#_x0000_s1379">
              <w:txbxContent>
                <w:p w:rsidR="008C3EB7" w:rsidRPr="009E4666" w:rsidRDefault="008C3EB7" w:rsidP="00A44DC7">
                  <w:pPr>
                    <w:jc w:val="center"/>
                    <w:rPr>
                      <w:b/>
                      <w:color w:val="000000" w:themeColor="text1"/>
                    </w:rPr>
                  </w:pPr>
                  <w:r>
                    <w:rPr>
                      <w:b/>
                      <w:color w:val="000000" w:themeColor="text1"/>
                    </w:rPr>
                    <w:t>2</w:t>
                  </w:r>
                </w:p>
              </w:txbxContent>
            </v:textbox>
          </v:shape>
        </w:pict>
      </w:r>
      <w:r>
        <w:rPr>
          <w:noProof/>
        </w:rPr>
        <w:pict>
          <v:shape id="_x0000_s1376" type="#_x0000_t120" style="position:absolute;left:0;text-align:left;margin-left:-11.7pt;margin-top:206.15pt;width:23.65pt;height:27.55pt;z-index:252044288" fillcolor="#e36c0a [2409]" strokecolor="#f2f2f2 [3041]" strokeweight="1.5pt">
            <v:shadow on="t" type="perspective" color="#622423 [1605]" opacity=".5" offset="1pt" offset2="-1pt"/>
            <v:textbox style="mso-next-textbox:#_x0000_s1376">
              <w:txbxContent>
                <w:p w:rsidR="008C3EB7" w:rsidRPr="009E4666" w:rsidRDefault="008C3EB7" w:rsidP="003C38ED">
                  <w:pPr>
                    <w:jc w:val="center"/>
                    <w:rPr>
                      <w:b/>
                      <w:color w:val="000000" w:themeColor="text1"/>
                    </w:rPr>
                  </w:pPr>
                  <w:r>
                    <w:rPr>
                      <w:b/>
                      <w:color w:val="000000" w:themeColor="text1"/>
                    </w:rPr>
                    <w:t>1</w:t>
                  </w:r>
                </w:p>
              </w:txbxContent>
            </v:textbox>
          </v:shape>
        </w:pict>
      </w:r>
      <w:r>
        <w:rPr>
          <w:noProof/>
        </w:rPr>
        <w:pict>
          <v:shape id="_x0000_s1378" type="#_x0000_t120" style="position:absolute;left:0;text-align:left;margin-left:165.35pt;margin-top:-6.85pt;width:23.65pt;height:27.55pt;z-index:252046336" fillcolor="#e36c0a [2409]" strokecolor="#f2f2f2 [3041]" strokeweight="1.5pt">
            <v:shadow on="t" type="perspective" color="#622423 [1605]" opacity=".5" offset="1pt" offset2="-1pt"/>
            <v:textbox style="mso-next-textbox:#_x0000_s1378">
              <w:txbxContent>
                <w:p w:rsidR="008C3EB7" w:rsidRPr="009E4666" w:rsidRDefault="008C3EB7" w:rsidP="003C38ED">
                  <w:pPr>
                    <w:jc w:val="center"/>
                    <w:rPr>
                      <w:b/>
                      <w:color w:val="000000" w:themeColor="text1"/>
                    </w:rPr>
                  </w:pPr>
                  <w:r>
                    <w:rPr>
                      <w:b/>
                      <w:color w:val="000000" w:themeColor="text1"/>
                    </w:rPr>
                    <w:t>3</w:t>
                  </w:r>
                </w:p>
              </w:txbxContent>
            </v:textbox>
          </v:shape>
        </w:pict>
      </w:r>
      <w:r w:rsidR="00A44DC7" w:rsidRPr="00A44DC7">
        <w:rPr>
          <w:noProof/>
        </w:rPr>
        <w:drawing>
          <wp:inline distT="0" distB="0" distL="0" distR="0">
            <wp:extent cx="5943600" cy="3332541"/>
            <wp:effectExtent l="19050" t="0" r="0" b="0"/>
            <wp:docPr id="136" name="Picture 28" descr="C:\Users\nupur\Desktop\monthly tasks\Admin user manual\Admin manual screen shots\manage gra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upur\Desktop\monthly tasks\Admin user manual\Admin manual screen shots\manage grade2.png"/>
                    <pic:cNvPicPr>
                      <a:picLocks noChangeAspect="1" noChangeArrowheads="1"/>
                    </pic:cNvPicPr>
                  </pic:nvPicPr>
                  <pic:blipFill>
                    <a:blip r:embed="rId166"/>
                    <a:srcRect/>
                    <a:stretch>
                      <a:fillRect/>
                    </a:stretch>
                  </pic:blipFill>
                  <pic:spPr bwMode="auto">
                    <a:xfrm>
                      <a:off x="0" y="0"/>
                      <a:ext cx="5943600" cy="3332541"/>
                    </a:xfrm>
                    <a:prstGeom prst="rect">
                      <a:avLst/>
                    </a:prstGeom>
                    <a:noFill/>
                    <a:ln w="9525">
                      <a:noFill/>
                      <a:miter lim="800000"/>
                      <a:headEnd/>
                      <a:tailEnd/>
                    </a:ln>
                  </pic:spPr>
                </pic:pic>
              </a:graphicData>
            </a:graphic>
          </wp:inline>
        </w:drawing>
      </w:r>
    </w:p>
    <w:p w:rsidR="00A44DC7" w:rsidRDefault="00A44DC7" w:rsidP="00A44DC7">
      <w:pPr>
        <w:spacing w:after="0"/>
        <w:rPr>
          <w:b/>
        </w:rPr>
      </w:pPr>
    </w:p>
    <w:p w:rsidR="00A44DC7" w:rsidRPr="003C38ED" w:rsidRDefault="00A44DC7" w:rsidP="00A44DC7">
      <w:pPr>
        <w:rPr>
          <w:b/>
        </w:rPr>
      </w:pPr>
      <w:r w:rsidRPr="003C38ED">
        <w:rPr>
          <w:b/>
        </w:rPr>
        <w:t>Manage grade listing:</w:t>
      </w:r>
    </w:p>
    <w:p w:rsidR="00A44DC7" w:rsidRDefault="00A44DC7" w:rsidP="00A44DC7">
      <w:pPr>
        <w:pStyle w:val="ListParagraph"/>
        <w:numPr>
          <w:ilvl w:val="0"/>
          <w:numId w:val="68"/>
        </w:numPr>
      </w:pPr>
      <w:r>
        <w:t>Grade name – Shows name of the grade</w:t>
      </w:r>
    </w:p>
    <w:p w:rsidR="00A44DC7" w:rsidRDefault="00A44DC7" w:rsidP="00A44DC7">
      <w:pPr>
        <w:pStyle w:val="ListParagraph"/>
        <w:numPr>
          <w:ilvl w:val="0"/>
          <w:numId w:val="68"/>
        </w:numPr>
      </w:pPr>
      <w:r>
        <w:t>Minimum limit – Shows minimum limit configured for grade</w:t>
      </w:r>
    </w:p>
    <w:p w:rsidR="00A44DC7" w:rsidRDefault="00A44DC7" w:rsidP="00A44DC7">
      <w:pPr>
        <w:pStyle w:val="ListParagraph"/>
        <w:numPr>
          <w:ilvl w:val="0"/>
          <w:numId w:val="68"/>
        </w:numPr>
      </w:pPr>
      <w:r>
        <w:t>Maximum limit - Shows maximum limit configured for grade</w:t>
      </w:r>
    </w:p>
    <w:p w:rsidR="00A44DC7" w:rsidRDefault="00A44DC7" w:rsidP="00A44DC7">
      <w:pPr>
        <w:pStyle w:val="ListParagraph"/>
        <w:numPr>
          <w:ilvl w:val="0"/>
          <w:numId w:val="68"/>
        </w:numPr>
      </w:pPr>
      <w:r>
        <w:t>Level – Shows grade level</w:t>
      </w:r>
    </w:p>
    <w:p w:rsidR="00A44DC7" w:rsidRDefault="00A44DC7" w:rsidP="00A44DC7">
      <w:pPr>
        <w:pStyle w:val="ListParagraph"/>
        <w:numPr>
          <w:ilvl w:val="0"/>
          <w:numId w:val="68"/>
        </w:numPr>
      </w:pPr>
      <w:r>
        <w:t>Action – Lists actions that can be performed on grades created</w:t>
      </w:r>
    </w:p>
    <w:p w:rsidR="00000000" w:rsidRDefault="002F427A">
      <w:pPr>
        <w:pStyle w:val="Heading3"/>
        <w:pPrChange w:id="587" w:author="nupur" w:date="2014-06-13T11:08:00Z">
          <w:pPr>
            <w:pStyle w:val="Heading4"/>
          </w:pPr>
        </w:pPrChange>
      </w:pPr>
      <w:r>
        <w:t>Edit grade</w:t>
      </w:r>
    </w:p>
    <w:p w:rsidR="002F427A" w:rsidRDefault="002F427A" w:rsidP="002F427A">
      <w:r>
        <w:t>Administrator can edit grade details configured</w:t>
      </w:r>
    </w:p>
    <w:p w:rsidR="002F427A" w:rsidRDefault="009D52C8" w:rsidP="002F427A">
      <w:r>
        <w:rPr>
          <w:noProof/>
        </w:rPr>
        <w:lastRenderedPageBreak/>
        <w:pict>
          <v:shape id="_x0000_s1381" type="#_x0000_t120" style="position:absolute;left:0;text-align:left;margin-left:426.25pt;margin-top:52pt;width:23.65pt;height:27.55pt;z-index:252049408" fillcolor="#e36c0a [2409]" strokecolor="#f2f2f2 [3041]" strokeweight="1.5pt">
            <v:shadow on="t" type="perspective" color="#622423 [1605]" opacity=".5" offset="1pt" offset2="-1pt"/>
            <v:textbox style="mso-next-textbox:#_x0000_s1381">
              <w:txbxContent>
                <w:p w:rsidR="008C3EB7" w:rsidRPr="009E4666" w:rsidRDefault="008C3EB7" w:rsidP="008A2C14">
                  <w:pPr>
                    <w:jc w:val="center"/>
                    <w:rPr>
                      <w:b/>
                      <w:color w:val="000000" w:themeColor="text1"/>
                    </w:rPr>
                  </w:pPr>
                  <w:r>
                    <w:rPr>
                      <w:b/>
                      <w:color w:val="000000" w:themeColor="text1"/>
                    </w:rPr>
                    <w:t>1</w:t>
                  </w:r>
                </w:p>
              </w:txbxContent>
            </v:textbox>
          </v:shape>
        </w:pict>
      </w:r>
      <w:r w:rsidR="002F427A">
        <w:rPr>
          <w:noProof/>
        </w:rPr>
        <w:drawing>
          <wp:inline distT="0" distB="0" distL="0" distR="0">
            <wp:extent cx="5943600" cy="1379714"/>
            <wp:effectExtent l="19050" t="0" r="0" b="0"/>
            <wp:docPr id="150" name="Picture 39" descr="C:\Users\nupur\Desktop\monthly tasks\Admin user manual\Admin manual screen shots\edit gr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upur\Desktop\monthly tasks\Admin user manual\Admin manual screen shots\edit grade.png"/>
                    <pic:cNvPicPr>
                      <a:picLocks noChangeAspect="1" noChangeArrowheads="1"/>
                    </pic:cNvPicPr>
                  </pic:nvPicPr>
                  <pic:blipFill>
                    <a:blip r:embed="rId167"/>
                    <a:srcRect/>
                    <a:stretch>
                      <a:fillRect/>
                    </a:stretch>
                  </pic:blipFill>
                  <pic:spPr bwMode="auto">
                    <a:xfrm>
                      <a:off x="0" y="0"/>
                      <a:ext cx="5943600" cy="1379714"/>
                    </a:xfrm>
                    <a:prstGeom prst="rect">
                      <a:avLst/>
                    </a:prstGeom>
                    <a:noFill/>
                    <a:ln w="9525">
                      <a:noFill/>
                      <a:miter lim="800000"/>
                      <a:headEnd/>
                      <a:tailEnd/>
                    </a:ln>
                  </pic:spPr>
                </pic:pic>
              </a:graphicData>
            </a:graphic>
          </wp:inline>
        </w:drawing>
      </w:r>
    </w:p>
    <w:p w:rsidR="002F427A" w:rsidRDefault="009D52C8" w:rsidP="002F427A">
      <w:r>
        <w:rPr>
          <w:noProof/>
        </w:rPr>
        <w:pict>
          <v:shape id="_x0000_s1383" type="#_x0000_t120" style="position:absolute;left:0;text-align:left;margin-left:143.9pt;margin-top:171.45pt;width:23.65pt;height:27.55pt;z-index:252051456" fillcolor="#e36c0a [2409]" strokecolor="#f2f2f2 [3041]" strokeweight="1.5pt">
            <v:shadow on="t" type="perspective" color="#622423 [1605]" opacity=".5" offset="1pt" offset2="-1pt"/>
            <v:textbox style="mso-next-textbox:#_x0000_s1383">
              <w:txbxContent>
                <w:p w:rsidR="008C3EB7" w:rsidRPr="009E4666" w:rsidRDefault="008C3EB7" w:rsidP="008A2C14">
                  <w:pPr>
                    <w:jc w:val="center"/>
                    <w:rPr>
                      <w:b/>
                      <w:color w:val="000000" w:themeColor="text1"/>
                    </w:rPr>
                  </w:pPr>
                  <w:r>
                    <w:rPr>
                      <w:b/>
                      <w:color w:val="000000" w:themeColor="text1"/>
                    </w:rPr>
                    <w:t>3</w:t>
                  </w:r>
                </w:p>
              </w:txbxContent>
            </v:textbox>
          </v:shape>
        </w:pict>
      </w:r>
      <w:r>
        <w:rPr>
          <w:noProof/>
        </w:rPr>
        <w:pict>
          <v:shape id="_x0000_s1382" type="#_x0000_t120" style="position:absolute;left:0;text-align:left;margin-left:71.95pt;margin-top:6.05pt;width:23.65pt;height:27.55pt;z-index:252050432" fillcolor="#e36c0a [2409]" strokecolor="#f2f2f2 [3041]" strokeweight="1.5pt">
            <v:shadow on="t" type="perspective" color="#622423 [1605]" opacity=".5" offset="1pt" offset2="-1pt"/>
            <v:textbox style="mso-next-textbox:#_x0000_s1382">
              <w:txbxContent>
                <w:p w:rsidR="008C3EB7" w:rsidRPr="009E4666" w:rsidRDefault="008C3EB7" w:rsidP="008A2C14">
                  <w:pPr>
                    <w:rPr>
                      <w:b/>
                      <w:color w:val="000000" w:themeColor="text1"/>
                    </w:rPr>
                  </w:pPr>
                  <w:r>
                    <w:rPr>
                      <w:b/>
                      <w:color w:val="000000" w:themeColor="text1"/>
                    </w:rPr>
                    <w:t>2</w:t>
                  </w:r>
                </w:p>
              </w:txbxContent>
            </v:textbox>
          </v:shape>
        </w:pict>
      </w:r>
      <w:r w:rsidR="002F427A">
        <w:rPr>
          <w:noProof/>
        </w:rPr>
        <w:drawing>
          <wp:inline distT="0" distB="0" distL="0" distR="0">
            <wp:extent cx="5943600" cy="2602495"/>
            <wp:effectExtent l="19050" t="0" r="0" b="0"/>
            <wp:docPr id="151" name="Picture 40" descr="C:\Users\nupur\Desktop\monthly tasks\Admin user manual\Admin manual screen shots\edit gra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upur\Desktop\monthly tasks\Admin user manual\Admin manual screen shots\edit grade1.png"/>
                    <pic:cNvPicPr>
                      <a:picLocks noChangeAspect="1" noChangeArrowheads="1"/>
                    </pic:cNvPicPr>
                  </pic:nvPicPr>
                  <pic:blipFill>
                    <a:blip r:embed="rId168"/>
                    <a:srcRect/>
                    <a:stretch>
                      <a:fillRect/>
                    </a:stretch>
                  </pic:blipFill>
                  <pic:spPr bwMode="auto">
                    <a:xfrm>
                      <a:off x="0" y="0"/>
                      <a:ext cx="5943600" cy="2602495"/>
                    </a:xfrm>
                    <a:prstGeom prst="rect">
                      <a:avLst/>
                    </a:prstGeom>
                    <a:noFill/>
                    <a:ln w="9525">
                      <a:noFill/>
                      <a:miter lim="800000"/>
                      <a:headEnd/>
                      <a:tailEnd/>
                    </a:ln>
                  </pic:spPr>
                </pic:pic>
              </a:graphicData>
            </a:graphic>
          </wp:inline>
        </w:drawing>
      </w:r>
      <w:r w:rsidR="002F427A">
        <w:rPr>
          <w:noProof/>
        </w:rPr>
        <w:drawing>
          <wp:inline distT="0" distB="0" distL="0" distR="0">
            <wp:extent cx="5943600" cy="424992"/>
            <wp:effectExtent l="19050" t="0" r="0" b="0"/>
            <wp:docPr id="152" name="Picture 41" descr="C:\Users\nupur\Desktop\monthly tasks\Admin user manual\Admin manual screen shots\edit gra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upur\Desktop\monthly tasks\Admin user manual\Admin manual screen shots\edit grade2.png"/>
                    <pic:cNvPicPr>
                      <a:picLocks noChangeAspect="1" noChangeArrowheads="1"/>
                    </pic:cNvPicPr>
                  </pic:nvPicPr>
                  <pic:blipFill>
                    <a:blip r:embed="rId169"/>
                    <a:srcRect/>
                    <a:stretch>
                      <a:fillRect/>
                    </a:stretch>
                  </pic:blipFill>
                  <pic:spPr bwMode="auto">
                    <a:xfrm>
                      <a:off x="0" y="0"/>
                      <a:ext cx="5943600" cy="424992"/>
                    </a:xfrm>
                    <a:prstGeom prst="rect">
                      <a:avLst/>
                    </a:prstGeom>
                    <a:noFill/>
                    <a:ln w="9525">
                      <a:noFill/>
                      <a:miter lim="800000"/>
                      <a:headEnd/>
                      <a:tailEnd/>
                    </a:ln>
                  </pic:spPr>
                </pic:pic>
              </a:graphicData>
            </a:graphic>
          </wp:inline>
        </w:drawing>
      </w:r>
    </w:p>
    <w:p w:rsidR="002F427A" w:rsidRDefault="002F427A" w:rsidP="002F427A">
      <w:r>
        <w:t>Steps to edit grade:</w:t>
      </w:r>
    </w:p>
    <w:p w:rsidR="002F427A" w:rsidRDefault="002F427A" w:rsidP="002F427A">
      <w:pPr>
        <w:pStyle w:val="ListParagraph"/>
        <w:numPr>
          <w:ilvl w:val="0"/>
          <w:numId w:val="72"/>
        </w:numPr>
      </w:pPr>
      <w:r>
        <w:t>Click on edit icon against the grade from the manage grade listing</w:t>
      </w:r>
    </w:p>
    <w:p w:rsidR="002F427A" w:rsidRDefault="002F427A" w:rsidP="002F427A">
      <w:pPr>
        <w:pStyle w:val="ListParagraph"/>
        <w:numPr>
          <w:ilvl w:val="0"/>
          <w:numId w:val="72"/>
        </w:numPr>
      </w:pPr>
      <w:r>
        <w:t>Update the details as per your requirement</w:t>
      </w:r>
    </w:p>
    <w:p w:rsidR="002F427A" w:rsidRDefault="002F427A" w:rsidP="002F427A">
      <w:pPr>
        <w:pStyle w:val="ListParagraph"/>
        <w:numPr>
          <w:ilvl w:val="0"/>
          <w:numId w:val="72"/>
        </w:numPr>
      </w:pPr>
      <w:r>
        <w:t>Click on Update button</w:t>
      </w:r>
    </w:p>
    <w:p w:rsidR="002F427A" w:rsidRPr="002F427A" w:rsidRDefault="002F427A" w:rsidP="002F427A">
      <w:r>
        <w:t xml:space="preserve">On successful update, you will be notified with a message as </w:t>
      </w:r>
      <w:r w:rsidRPr="002F427A">
        <w:rPr>
          <w:b/>
        </w:rPr>
        <w:t>“Grade updated successfully”</w:t>
      </w:r>
      <w:r>
        <w:t xml:space="preserve"> and you will be redirected to manage grade listing.</w:t>
      </w:r>
    </w:p>
    <w:p w:rsidR="00000000" w:rsidRDefault="00F361ED">
      <w:pPr>
        <w:pStyle w:val="Heading2"/>
        <w:pPrChange w:id="588" w:author="nupur" w:date="2014-06-13T13:21:00Z">
          <w:pPr>
            <w:pStyle w:val="Heading3"/>
          </w:pPr>
        </w:pPrChange>
      </w:pPr>
      <w:bookmarkStart w:id="589" w:name="_Toc390511968"/>
      <w:r>
        <w:t>Create category</w:t>
      </w:r>
      <w:bookmarkEnd w:id="589"/>
    </w:p>
    <w:p w:rsidR="00A44DC7" w:rsidRDefault="00930268" w:rsidP="00FF4226">
      <w:r>
        <w:t>Administrator can create category that can be mapped to items</w:t>
      </w:r>
    </w:p>
    <w:p w:rsidR="00930268" w:rsidRDefault="009D52C8" w:rsidP="00FF4226">
      <w:r>
        <w:rPr>
          <w:noProof/>
        </w:rPr>
        <w:lastRenderedPageBreak/>
        <w:pict>
          <v:shape id="_x0000_s1388" type="#_x0000_t120" style="position:absolute;left:0;text-align:left;margin-left:6.8pt;margin-top:265.9pt;width:23.65pt;height:27.55pt;z-index:252054528" fillcolor="#e36c0a [2409]" strokecolor="#f2f2f2 [3041]" strokeweight="1.5pt">
            <v:shadow on="t" type="perspective" color="#622423 [1605]" opacity=".5" offset="1pt" offset2="-1pt"/>
            <v:textbox style="mso-next-textbox:#_x0000_s1388">
              <w:txbxContent>
                <w:p w:rsidR="008C3EB7" w:rsidRPr="009E4666" w:rsidRDefault="008C3EB7" w:rsidP="00203B8D">
                  <w:pPr>
                    <w:jc w:val="center"/>
                    <w:rPr>
                      <w:b/>
                      <w:color w:val="000000" w:themeColor="text1"/>
                    </w:rPr>
                  </w:pPr>
                  <w:r>
                    <w:rPr>
                      <w:b/>
                      <w:color w:val="000000" w:themeColor="text1"/>
                    </w:rPr>
                    <w:t>2</w:t>
                  </w:r>
                </w:p>
              </w:txbxContent>
            </v:textbox>
          </v:shape>
        </w:pict>
      </w:r>
      <w:r>
        <w:rPr>
          <w:noProof/>
        </w:rPr>
        <w:pict>
          <v:shape id="_x0000_s1386" type="#_x0000_t120" style="position:absolute;left:0;text-align:left;margin-left:-2.55pt;margin-top:211.6pt;width:23.65pt;height:27.55pt;z-index:252052480" fillcolor="#e36c0a [2409]" strokecolor="#f2f2f2 [3041]" strokeweight="1.5pt">
            <v:shadow on="t" type="perspective" color="#622423 [1605]" opacity=".5" offset="1pt" offset2="-1pt"/>
            <v:textbox style="mso-next-textbox:#_x0000_s1386">
              <w:txbxContent>
                <w:p w:rsidR="008C3EB7" w:rsidRPr="009E4666" w:rsidRDefault="008C3EB7" w:rsidP="00203B8D">
                  <w:pPr>
                    <w:jc w:val="center"/>
                    <w:rPr>
                      <w:b/>
                      <w:color w:val="000000" w:themeColor="text1"/>
                    </w:rPr>
                  </w:pPr>
                  <w:r>
                    <w:rPr>
                      <w:b/>
                      <w:color w:val="000000" w:themeColor="text1"/>
                    </w:rPr>
                    <w:t>1</w:t>
                  </w:r>
                </w:p>
              </w:txbxContent>
            </v:textbox>
          </v:shape>
        </w:pict>
      </w:r>
      <w:r w:rsidR="00930268">
        <w:rPr>
          <w:noProof/>
        </w:rPr>
        <w:drawing>
          <wp:inline distT="0" distB="0" distL="0" distR="0">
            <wp:extent cx="1809750" cy="3689405"/>
            <wp:effectExtent l="19050" t="0" r="0" b="0"/>
            <wp:docPr id="141" name="Picture 32" descr="C:\Users\nupur\Desktop\monthly tasks\Admin user manual\Admin manual screen shots\create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upur\Desktop\monthly tasks\Admin user manual\Admin manual screen shots\create category.png"/>
                    <pic:cNvPicPr>
                      <a:picLocks noChangeAspect="1" noChangeArrowheads="1"/>
                    </pic:cNvPicPr>
                  </pic:nvPicPr>
                  <pic:blipFill>
                    <a:blip r:embed="rId170"/>
                    <a:srcRect/>
                    <a:stretch>
                      <a:fillRect/>
                    </a:stretch>
                  </pic:blipFill>
                  <pic:spPr bwMode="auto">
                    <a:xfrm>
                      <a:off x="0" y="0"/>
                      <a:ext cx="1812925" cy="3695878"/>
                    </a:xfrm>
                    <a:prstGeom prst="rect">
                      <a:avLst/>
                    </a:prstGeom>
                    <a:noFill/>
                    <a:ln w="9525">
                      <a:noFill/>
                      <a:miter lim="800000"/>
                      <a:headEnd/>
                      <a:tailEnd/>
                    </a:ln>
                  </pic:spPr>
                </pic:pic>
              </a:graphicData>
            </a:graphic>
          </wp:inline>
        </w:drawing>
      </w:r>
    </w:p>
    <w:p w:rsidR="00930268" w:rsidRDefault="009D52C8" w:rsidP="00FF4226">
      <w:r>
        <w:rPr>
          <w:noProof/>
        </w:rPr>
        <w:pict>
          <v:shape id="_x0000_s1391" type="#_x0000_t120" style="position:absolute;left:0;text-align:left;margin-left:166.15pt;margin-top:139pt;width:23.65pt;height:27.55pt;z-index:252057600" fillcolor="#e36c0a [2409]" strokecolor="#f2f2f2 [3041]" strokeweight="1.5pt">
            <v:shadow on="t" type="perspective" color="#622423 [1605]" opacity=".5" offset="1pt" offset2="-1pt"/>
            <v:textbox style="mso-next-textbox:#_x0000_s1391">
              <w:txbxContent>
                <w:p w:rsidR="008C3EB7" w:rsidRPr="009E4666" w:rsidRDefault="008C3EB7" w:rsidP="00203B8D">
                  <w:pPr>
                    <w:jc w:val="center"/>
                    <w:rPr>
                      <w:b/>
                      <w:color w:val="000000" w:themeColor="text1"/>
                    </w:rPr>
                  </w:pPr>
                  <w:r>
                    <w:rPr>
                      <w:b/>
                      <w:color w:val="000000" w:themeColor="text1"/>
                    </w:rPr>
                    <w:t>5</w:t>
                  </w:r>
                </w:p>
              </w:txbxContent>
            </v:textbox>
          </v:shape>
        </w:pict>
      </w:r>
      <w:r>
        <w:rPr>
          <w:noProof/>
        </w:rPr>
        <w:pict>
          <v:shape id="_x0000_s1390" type="#_x0000_t120" style="position:absolute;left:0;text-align:left;margin-left:-12.95pt;margin-top:74.4pt;width:23.65pt;height:27.55pt;z-index:252056576" fillcolor="#e36c0a [2409]" strokecolor="#f2f2f2 [3041]" strokeweight="1.5pt">
            <v:shadow on="t" type="perspective" color="#622423 [1605]" opacity=".5" offset="1pt" offset2="-1pt"/>
            <v:textbox style="mso-next-textbox:#_x0000_s1390">
              <w:txbxContent>
                <w:p w:rsidR="008C3EB7" w:rsidRPr="009E4666" w:rsidRDefault="008C3EB7" w:rsidP="00203B8D">
                  <w:pPr>
                    <w:jc w:val="center"/>
                    <w:rPr>
                      <w:b/>
                      <w:color w:val="000000" w:themeColor="text1"/>
                    </w:rPr>
                  </w:pPr>
                  <w:r>
                    <w:rPr>
                      <w:b/>
                      <w:color w:val="000000" w:themeColor="text1"/>
                    </w:rPr>
                    <w:t>4</w:t>
                  </w:r>
                </w:p>
              </w:txbxContent>
            </v:textbox>
          </v:shape>
        </w:pict>
      </w:r>
      <w:r>
        <w:rPr>
          <w:noProof/>
        </w:rPr>
        <w:pict>
          <v:shape id="_x0000_s1387" type="#_x0000_t120" style="position:absolute;left:0;text-align:left;margin-left:-16.85pt;margin-top:37.6pt;width:23.65pt;height:27.55pt;z-index:252053504" fillcolor="#e36c0a [2409]" strokecolor="#f2f2f2 [3041]" strokeweight="1.5pt">
            <v:shadow on="t" type="perspective" color="#622423 [1605]" opacity=".5" offset="1pt" offset2="-1pt"/>
            <v:textbox style="mso-next-textbox:#_x0000_s1387">
              <w:txbxContent>
                <w:p w:rsidR="008C3EB7" w:rsidRPr="009E4666" w:rsidRDefault="008C3EB7" w:rsidP="00203B8D">
                  <w:pPr>
                    <w:jc w:val="center"/>
                    <w:rPr>
                      <w:b/>
                      <w:color w:val="000000" w:themeColor="text1"/>
                    </w:rPr>
                  </w:pPr>
                  <w:r>
                    <w:rPr>
                      <w:b/>
                      <w:color w:val="000000" w:themeColor="text1"/>
                    </w:rPr>
                    <w:t>3</w:t>
                  </w:r>
                </w:p>
              </w:txbxContent>
            </v:textbox>
          </v:shape>
        </w:pict>
      </w:r>
      <w:r w:rsidR="00930268">
        <w:rPr>
          <w:noProof/>
        </w:rPr>
        <w:drawing>
          <wp:inline distT="0" distB="0" distL="0" distR="0">
            <wp:extent cx="5943600" cy="2148716"/>
            <wp:effectExtent l="19050" t="0" r="0" b="0"/>
            <wp:docPr id="139" name="Picture 30" descr="C:\Users\nupur\Desktop\monthly tasks\Admin user manual\Admin manual screen shots\create 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upur\Desktop\monthly tasks\Admin user manual\Admin manual screen shots\create category1.png"/>
                    <pic:cNvPicPr>
                      <a:picLocks noChangeAspect="1" noChangeArrowheads="1"/>
                    </pic:cNvPicPr>
                  </pic:nvPicPr>
                  <pic:blipFill>
                    <a:blip r:embed="rId171"/>
                    <a:srcRect/>
                    <a:stretch>
                      <a:fillRect/>
                    </a:stretch>
                  </pic:blipFill>
                  <pic:spPr bwMode="auto">
                    <a:xfrm>
                      <a:off x="0" y="0"/>
                      <a:ext cx="5943600" cy="2148716"/>
                    </a:xfrm>
                    <a:prstGeom prst="rect">
                      <a:avLst/>
                    </a:prstGeom>
                    <a:noFill/>
                    <a:ln w="9525">
                      <a:noFill/>
                      <a:miter lim="800000"/>
                      <a:headEnd/>
                      <a:tailEnd/>
                    </a:ln>
                  </pic:spPr>
                </pic:pic>
              </a:graphicData>
            </a:graphic>
          </wp:inline>
        </w:drawing>
      </w:r>
    </w:p>
    <w:p w:rsidR="00930268" w:rsidRDefault="00930268" w:rsidP="00FF4226">
      <w:r>
        <w:rPr>
          <w:noProof/>
        </w:rPr>
        <w:drawing>
          <wp:inline distT="0" distB="0" distL="0" distR="0">
            <wp:extent cx="5943600" cy="393620"/>
            <wp:effectExtent l="19050" t="0" r="0" b="0"/>
            <wp:docPr id="140" name="Picture 31" descr="C:\Users\nupur\Desktop\monthly tasks\Admin user manual\Admin manual screen shots\create categ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upur\Desktop\monthly tasks\Admin user manual\Admin manual screen shots\create category2.png"/>
                    <pic:cNvPicPr>
                      <a:picLocks noChangeAspect="1" noChangeArrowheads="1"/>
                    </pic:cNvPicPr>
                  </pic:nvPicPr>
                  <pic:blipFill>
                    <a:blip r:embed="rId172"/>
                    <a:srcRect/>
                    <a:stretch>
                      <a:fillRect/>
                    </a:stretch>
                  </pic:blipFill>
                  <pic:spPr bwMode="auto">
                    <a:xfrm>
                      <a:off x="0" y="0"/>
                      <a:ext cx="5943600" cy="393620"/>
                    </a:xfrm>
                    <a:prstGeom prst="rect">
                      <a:avLst/>
                    </a:prstGeom>
                    <a:noFill/>
                    <a:ln w="9525">
                      <a:noFill/>
                      <a:miter lim="800000"/>
                      <a:headEnd/>
                      <a:tailEnd/>
                    </a:ln>
                  </pic:spPr>
                </pic:pic>
              </a:graphicData>
            </a:graphic>
          </wp:inline>
        </w:drawing>
      </w:r>
    </w:p>
    <w:p w:rsidR="00287CAE" w:rsidRPr="006C4F5B" w:rsidRDefault="00287CAE" w:rsidP="00FF4226">
      <w:pPr>
        <w:rPr>
          <w:b/>
        </w:rPr>
      </w:pPr>
      <w:r w:rsidRPr="006C4F5B">
        <w:rPr>
          <w:b/>
        </w:rPr>
        <w:t>Steps to create category:</w:t>
      </w:r>
    </w:p>
    <w:p w:rsidR="00287CAE" w:rsidRDefault="00287CAE" w:rsidP="00287CAE">
      <w:pPr>
        <w:pStyle w:val="ListParagraph"/>
        <w:numPr>
          <w:ilvl w:val="1"/>
          <w:numId w:val="66"/>
        </w:numPr>
      </w:pPr>
      <w:r>
        <w:t>Form the administration panel, click on Manage content</w:t>
      </w:r>
    </w:p>
    <w:p w:rsidR="00287CAE" w:rsidRDefault="00287CAE" w:rsidP="00287CAE">
      <w:pPr>
        <w:pStyle w:val="ListParagraph"/>
        <w:numPr>
          <w:ilvl w:val="1"/>
          <w:numId w:val="66"/>
        </w:numPr>
      </w:pPr>
      <w:r>
        <w:t>Click on create category</w:t>
      </w:r>
    </w:p>
    <w:p w:rsidR="00287CAE" w:rsidRDefault="00287CAE" w:rsidP="00287CAE">
      <w:pPr>
        <w:pStyle w:val="ListParagraph"/>
        <w:numPr>
          <w:ilvl w:val="1"/>
          <w:numId w:val="66"/>
        </w:numPr>
      </w:pPr>
      <w:r>
        <w:t>Select parent category</w:t>
      </w:r>
    </w:p>
    <w:p w:rsidR="00287CAE" w:rsidRDefault="00287CAE" w:rsidP="00287CAE">
      <w:pPr>
        <w:pStyle w:val="ListParagraph"/>
        <w:numPr>
          <w:ilvl w:val="1"/>
          <w:numId w:val="66"/>
        </w:numPr>
      </w:pPr>
      <w:r>
        <w:t>Enter category name</w:t>
      </w:r>
    </w:p>
    <w:p w:rsidR="00287CAE" w:rsidRDefault="00287CAE" w:rsidP="00287CAE">
      <w:pPr>
        <w:pStyle w:val="ListParagraph"/>
        <w:numPr>
          <w:ilvl w:val="1"/>
          <w:numId w:val="66"/>
        </w:numPr>
      </w:pPr>
      <w:r>
        <w:lastRenderedPageBreak/>
        <w:t>Click on Submit button</w:t>
      </w:r>
    </w:p>
    <w:p w:rsidR="00287CAE" w:rsidRDefault="00287CAE" w:rsidP="00287CAE">
      <w:r>
        <w:t>On successful creation, you will be notified with a message as “</w:t>
      </w:r>
      <w:r w:rsidRPr="006C4F5B">
        <w:rPr>
          <w:b/>
        </w:rPr>
        <w:t>Category created successfully”</w:t>
      </w:r>
      <w:r>
        <w:t xml:space="preserve"> and you will be redirected to manage category listing.</w:t>
      </w:r>
    </w:p>
    <w:p w:rsidR="00000000" w:rsidRDefault="006C4F5B">
      <w:pPr>
        <w:pStyle w:val="Heading2"/>
        <w:pPrChange w:id="590" w:author="nupur" w:date="2014-06-13T13:21:00Z">
          <w:pPr>
            <w:pStyle w:val="Heading3"/>
          </w:pPr>
        </w:pPrChange>
      </w:pPr>
      <w:bookmarkStart w:id="591" w:name="_Toc390511969"/>
      <w:r>
        <w:t>Manage category</w:t>
      </w:r>
      <w:bookmarkEnd w:id="591"/>
    </w:p>
    <w:p w:rsidR="006C4F5B" w:rsidRDefault="006C4F5B" w:rsidP="006C4F5B">
      <w:r>
        <w:t>Administrator can search and manage categories created</w:t>
      </w:r>
    </w:p>
    <w:p w:rsidR="009D43EA" w:rsidRDefault="009D43EA" w:rsidP="006C4F5B">
      <w:r>
        <w:rPr>
          <w:noProof/>
        </w:rPr>
        <w:drawing>
          <wp:inline distT="0" distB="0" distL="0" distR="0">
            <wp:extent cx="1765300" cy="5883910"/>
            <wp:effectExtent l="19050" t="0" r="6350" b="0"/>
            <wp:docPr id="142" name="Picture 33" descr="C:\Users\nupur\Desktop\monthly tasks\Admin user manual\Admin manual screen shots\manage catego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upur\Desktop\monthly tasks\Admin user manual\Admin manual screen shots\manage categories.png"/>
                    <pic:cNvPicPr>
                      <a:picLocks noChangeAspect="1" noChangeArrowheads="1"/>
                    </pic:cNvPicPr>
                  </pic:nvPicPr>
                  <pic:blipFill>
                    <a:blip r:embed="rId173"/>
                    <a:srcRect/>
                    <a:stretch>
                      <a:fillRect/>
                    </a:stretch>
                  </pic:blipFill>
                  <pic:spPr bwMode="auto">
                    <a:xfrm>
                      <a:off x="0" y="0"/>
                      <a:ext cx="1765300" cy="5883910"/>
                    </a:xfrm>
                    <a:prstGeom prst="rect">
                      <a:avLst/>
                    </a:prstGeom>
                    <a:noFill/>
                    <a:ln w="9525">
                      <a:noFill/>
                      <a:miter lim="800000"/>
                      <a:headEnd/>
                      <a:tailEnd/>
                    </a:ln>
                  </pic:spPr>
                </pic:pic>
              </a:graphicData>
            </a:graphic>
          </wp:inline>
        </w:drawing>
      </w:r>
    </w:p>
    <w:p w:rsidR="009D43EA" w:rsidRDefault="009D43EA" w:rsidP="006C4F5B"/>
    <w:p w:rsidR="00000000" w:rsidRDefault="009D43EA">
      <w:pPr>
        <w:pStyle w:val="Heading3"/>
        <w:pPrChange w:id="592" w:author="nupur" w:date="2014-06-13T11:08:00Z">
          <w:pPr>
            <w:pStyle w:val="Heading4"/>
          </w:pPr>
        </w:pPrChange>
      </w:pPr>
      <w:r>
        <w:lastRenderedPageBreak/>
        <w:t>Search category</w:t>
      </w:r>
    </w:p>
    <w:p w:rsidR="009D43EA" w:rsidRDefault="009D43EA" w:rsidP="006C4F5B">
      <w:r>
        <w:t>Administrator can search for category created by specifying search parameter of category name and parent category</w:t>
      </w:r>
    </w:p>
    <w:p w:rsidR="009D43EA" w:rsidRDefault="009D52C8" w:rsidP="006C4F5B">
      <w:r>
        <w:rPr>
          <w:noProof/>
        </w:rPr>
        <w:pict>
          <v:shape id="_x0000_s1393" type="#_x0000_t120" style="position:absolute;left:0;text-align:left;margin-left:-18.45pt;margin-top:39.85pt;width:23.65pt;height:27.55pt;z-index:252059648" fillcolor="#e36c0a [2409]" strokecolor="#f2f2f2 [3041]" strokeweight="1.5pt">
            <v:shadow on="t" type="perspective" color="#622423 [1605]" opacity=".5" offset="1pt" offset2="-1pt"/>
            <v:textbox style="mso-next-textbox:#_x0000_s1393">
              <w:txbxContent>
                <w:p w:rsidR="008C3EB7" w:rsidRPr="009E4666" w:rsidRDefault="008C3EB7" w:rsidP="00203B8D">
                  <w:pPr>
                    <w:jc w:val="center"/>
                    <w:rPr>
                      <w:b/>
                      <w:color w:val="000000" w:themeColor="text1"/>
                    </w:rPr>
                  </w:pPr>
                  <w:r>
                    <w:rPr>
                      <w:b/>
                      <w:color w:val="000000" w:themeColor="text1"/>
                    </w:rPr>
                    <w:t>1</w:t>
                  </w:r>
                </w:p>
              </w:txbxContent>
            </v:textbox>
          </v:shape>
        </w:pict>
      </w:r>
      <w:r>
        <w:rPr>
          <w:noProof/>
        </w:rPr>
        <w:pict>
          <v:shape id="_x0000_s1394" type="#_x0000_t120" style="position:absolute;left:0;text-align:left;margin-left:176.6pt;margin-top:72.55pt;width:23.65pt;height:27.55pt;z-index:252060672" fillcolor="#e36c0a [2409]" strokecolor="#f2f2f2 [3041]" strokeweight="1.5pt">
            <v:shadow on="t" type="perspective" color="#622423 [1605]" opacity=".5" offset="1pt" offset2="-1pt"/>
            <v:textbox style="mso-next-textbox:#_x0000_s1394">
              <w:txbxContent>
                <w:p w:rsidR="008C3EB7" w:rsidRPr="009E4666" w:rsidRDefault="008C3EB7" w:rsidP="00203B8D">
                  <w:pPr>
                    <w:jc w:val="center"/>
                    <w:rPr>
                      <w:b/>
                      <w:color w:val="000000" w:themeColor="text1"/>
                    </w:rPr>
                  </w:pPr>
                  <w:r>
                    <w:rPr>
                      <w:b/>
                      <w:color w:val="000000" w:themeColor="text1"/>
                    </w:rPr>
                    <w:t>2</w:t>
                  </w:r>
                </w:p>
              </w:txbxContent>
            </v:textbox>
          </v:shape>
        </w:pict>
      </w:r>
      <w:r w:rsidR="009D43EA">
        <w:rPr>
          <w:noProof/>
        </w:rPr>
        <w:drawing>
          <wp:inline distT="0" distB="0" distL="0" distR="0">
            <wp:extent cx="5943600" cy="1231552"/>
            <wp:effectExtent l="19050" t="0" r="0" b="0"/>
            <wp:docPr id="144" name="Picture 35" descr="C:\Users\nupur\Desktop\monthly tasks\Admin user manual\Admin manual screen shots\search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upur\Desktop\monthly tasks\Admin user manual\Admin manual screen shots\search category.png"/>
                    <pic:cNvPicPr>
                      <a:picLocks noChangeAspect="1" noChangeArrowheads="1"/>
                    </pic:cNvPicPr>
                  </pic:nvPicPr>
                  <pic:blipFill>
                    <a:blip r:embed="rId174"/>
                    <a:srcRect/>
                    <a:stretch>
                      <a:fillRect/>
                    </a:stretch>
                  </pic:blipFill>
                  <pic:spPr bwMode="auto">
                    <a:xfrm>
                      <a:off x="0" y="0"/>
                      <a:ext cx="5943600" cy="1231552"/>
                    </a:xfrm>
                    <a:prstGeom prst="rect">
                      <a:avLst/>
                    </a:prstGeom>
                    <a:noFill/>
                    <a:ln w="9525">
                      <a:noFill/>
                      <a:miter lim="800000"/>
                      <a:headEnd/>
                      <a:tailEnd/>
                    </a:ln>
                  </pic:spPr>
                </pic:pic>
              </a:graphicData>
            </a:graphic>
          </wp:inline>
        </w:drawing>
      </w:r>
    </w:p>
    <w:p w:rsidR="00E62FA4" w:rsidRDefault="00E62FA4" w:rsidP="00E62FA4">
      <w:pPr>
        <w:rPr>
          <w:b/>
        </w:rPr>
      </w:pPr>
      <w:r w:rsidRPr="0053001B">
        <w:rPr>
          <w:b/>
        </w:rPr>
        <w:t xml:space="preserve">Steps to </w:t>
      </w:r>
      <w:r>
        <w:rPr>
          <w:b/>
        </w:rPr>
        <w:t xml:space="preserve">Search </w:t>
      </w:r>
      <w:r w:rsidR="001B2A82">
        <w:rPr>
          <w:b/>
        </w:rPr>
        <w:t>category</w:t>
      </w:r>
      <w:r w:rsidRPr="0053001B">
        <w:rPr>
          <w:b/>
        </w:rPr>
        <w:t>:</w:t>
      </w:r>
    </w:p>
    <w:p w:rsidR="00E62FA4" w:rsidRDefault="00E62FA4" w:rsidP="00E62FA4">
      <w:pPr>
        <w:pStyle w:val="ListParagraph"/>
        <w:numPr>
          <w:ilvl w:val="0"/>
          <w:numId w:val="70"/>
        </w:numPr>
      </w:pPr>
      <w:r>
        <w:t>Enter at least one of the search criteria</w:t>
      </w:r>
    </w:p>
    <w:p w:rsidR="00E62FA4" w:rsidRDefault="00E62FA4" w:rsidP="00E62FA4">
      <w:pPr>
        <w:pStyle w:val="ListParagraph"/>
        <w:numPr>
          <w:ilvl w:val="0"/>
          <w:numId w:val="70"/>
        </w:numPr>
      </w:pPr>
      <w:r>
        <w:t>Click on ‘Search’ button</w:t>
      </w:r>
    </w:p>
    <w:p w:rsidR="00E62FA4" w:rsidRPr="005F3E16" w:rsidRDefault="00E62FA4" w:rsidP="00E62FA4">
      <w:pPr>
        <w:rPr>
          <w:b/>
        </w:rPr>
      </w:pPr>
      <w:r>
        <w:t xml:space="preserve">On successful search, result will be displayed in the listing area that matches the search criteria. If no record has been found that matches the search criteria then you will find a message as </w:t>
      </w:r>
      <w:r w:rsidRPr="005F3E16">
        <w:rPr>
          <w:b/>
        </w:rPr>
        <w:t>“No record found”</w:t>
      </w:r>
    </w:p>
    <w:p w:rsidR="009D43EA" w:rsidRDefault="009D43EA" w:rsidP="006C4F5B">
      <w:r>
        <w:rPr>
          <w:noProof/>
        </w:rPr>
        <w:drawing>
          <wp:anchor distT="0" distB="0" distL="114300" distR="114300" simplePos="0" relativeHeight="252048384" behindDoc="0" locked="0" layoutInCell="1" allowOverlap="1">
            <wp:simplePos x="0" y="0"/>
            <wp:positionH relativeFrom="column">
              <wp:posOffset>98425</wp:posOffset>
            </wp:positionH>
            <wp:positionV relativeFrom="paragraph">
              <wp:posOffset>158750</wp:posOffset>
            </wp:positionV>
            <wp:extent cx="5944235" cy="683260"/>
            <wp:effectExtent l="19050" t="0" r="0" b="0"/>
            <wp:wrapSquare wrapText="bothSides"/>
            <wp:docPr id="146" name="Picture 36" descr="C:\Users\nupur\Desktop\monthly tasks\Admin user manual\Admin manual screen shots\search 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upur\Desktop\monthly tasks\Admin user manual\Admin manual screen shots\search category1.png"/>
                    <pic:cNvPicPr>
                      <a:picLocks noChangeAspect="1" noChangeArrowheads="1"/>
                    </pic:cNvPicPr>
                  </pic:nvPicPr>
                  <pic:blipFill>
                    <a:blip r:embed="rId175"/>
                    <a:srcRect/>
                    <a:stretch>
                      <a:fillRect/>
                    </a:stretch>
                  </pic:blipFill>
                  <pic:spPr bwMode="auto">
                    <a:xfrm>
                      <a:off x="0" y="0"/>
                      <a:ext cx="5944235" cy="683260"/>
                    </a:xfrm>
                    <a:prstGeom prst="rect">
                      <a:avLst/>
                    </a:prstGeom>
                    <a:noFill/>
                    <a:ln w="9525">
                      <a:noFill/>
                      <a:miter lim="800000"/>
                      <a:headEnd/>
                      <a:tailEnd/>
                    </a:ln>
                  </pic:spPr>
                </pic:pic>
              </a:graphicData>
            </a:graphic>
          </wp:anchor>
        </w:drawing>
      </w:r>
      <w:r>
        <w:br w:type="textWrapping" w:clear="all"/>
      </w:r>
      <w:r w:rsidR="009D52C8" w:rsidRPr="009D52C8">
        <w:rPr>
          <w:b/>
          <w:rPrChange w:id="593" w:author="nupur" w:date="2014-06-14T10:27:00Z">
            <w:rPr>
              <w:rFonts w:eastAsiaTheme="majorEastAsia" w:cstheme="majorBidi"/>
              <w:bCs/>
              <w:iCs/>
              <w:color w:val="0000FF"/>
              <w:u w:val="single"/>
            </w:rPr>
          </w:rPrChange>
        </w:rPr>
        <w:t>Category listing</w:t>
      </w:r>
      <w:r>
        <w:t xml:space="preserve"> – Lists categories created by listing the following</w:t>
      </w:r>
    </w:p>
    <w:p w:rsidR="009D43EA" w:rsidRDefault="009D52C8" w:rsidP="0033307B">
      <w:pPr>
        <w:pStyle w:val="ListParagraph"/>
        <w:numPr>
          <w:ilvl w:val="0"/>
          <w:numId w:val="69"/>
        </w:numPr>
      </w:pPr>
      <w:r w:rsidRPr="009D52C8">
        <w:rPr>
          <w:b/>
          <w:rPrChange w:id="594" w:author="nupur" w:date="2014-06-14T10:27:00Z">
            <w:rPr>
              <w:rFonts w:eastAsiaTheme="majorEastAsia" w:cstheme="majorBidi"/>
              <w:bCs/>
              <w:iCs/>
              <w:color w:val="0000FF"/>
              <w:u w:val="single"/>
            </w:rPr>
          </w:rPrChange>
        </w:rPr>
        <w:t>Category name</w:t>
      </w:r>
      <w:r w:rsidR="009D43EA">
        <w:t xml:space="preserve"> – Shows name of the category created</w:t>
      </w:r>
    </w:p>
    <w:p w:rsidR="009D43EA" w:rsidRDefault="009D52C8" w:rsidP="0033307B">
      <w:pPr>
        <w:pStyle w:val="ListParagraph"/>
        <w:numPr>
          <w:ilvl w:val="0"/>
          <w:numId w:val="69"/>
        </w:numPr>
      </w:pPr>
      <w:r w:rsidRPr="009D52C8">
        <w:rPr>
          <w:b/>
          <w:rPrChange w:id="595" w:author="nupur" w:date="2014-06-14T10:27:00Z">
            <w:rPr>
              <w:rFonts w:eastAsiaTheme="majorEastAsia" w:cstheme="majorBidi"/>
              <w:bCs/>
              <w:iCs/>
              <w:color w:val="0000FF"/>
              <w:u w:val="single"/>
            </w:rPr>
          </w:rPrChange>
        </w:rPr>
        <w:t>Parent category</w:t>
      </w:r>
      <w:r w:rsidR="009D43EA">
        <w:t xml:space="preserve"> – Shows parent category to which the category has been mapped</w:t>
      </w:r>
    </w:p>
    <w:p w:rsidR="009D43EA" w:rsidRDefault="009D52C8" w:rsidP="0033307B">
      <w:pPr>
        <w:pStyle w:val="ListParagraph"/>
        <w:numPr>
          <w:ilvl w:val="0"/>
          <w:numId w:val="69"/>
        </w:numPr>
      </w:pPr>
      <w:r w:rsidRPr="009D52C8">
        <w:rPr>
          <w:b/>
          <w:rPrChange w:id="596" w:author="nupur" w:date="2014-06-14T10:27:00Z">
            <w:rPr>
              <w:rFonts w:eastAsiaTheme="majorEastAsia" w:cstheme="majorBidi"/>
              <w:bCs/>
              <w:iCs/>
              <w:color w:val="0000FF"/>
              <w:u w:val="single"/>
            </w:rPr>
          </w:rPrChange>
        </w:rPr>
        <w:t>Action</w:t>
      </w:r>
      <w:r w:rsidR="009D43EA">
        <w:t xml:space="preserve"> – Shows actions that can be performed on categories created.</w:t>
      </w:r>
    </w:p>
    <w:p w:rsidR="009D43EA" w:rsidRDefault="009D43EA" w:rsidP="006C4F5B">
      <w:r>
        <w:rPr>
          <w:noProof/>
        </w:rPr>
        <w:lastRenderedPageBreak/>
        <w:drawing>
          <wp:inline distT="0" distB="0" distL="0" distR="0">
            <wp:extent cx="5944428" cy="2242268"/>
            <wp:effectExtent l="19050" t="0" r="0" b="0"/>
            <wp:docPr id="143" name="Picture 34" descr="C:\Users\nupur\Desktop\monthly tasks\Admin user manual\Admin manual screen shots\manage 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upur\Desktop\monthly tasks\Admin user manual\Admin manual screen shots\manage category1.png"/>
                    <pic:cNvPicPr>
                      <a:picLocks noChangeAspect="1" noChangeArrowheads="1"/>
                    </pic:cNvPicPr>
                  </pic:nvPicPr>
                  <pic:blipFill>
                    <a:blip r:embed="rId176"/>
                    <a:srcRect t="38158"/>
                    <a:stretch>
                      <a:fillRect/>
                    </a:stretch>
                  </pic:blipFill>
                  <pic:spPr bwMode="auto">
                    <a:xfrm>
                      <a:off x="0" y="0"/>
                      <a:ext cx="5944428" cy="2242268"/>
                    </a:xfrm>
                    <a:prstGeom prst="rect">
                      <a:avLst/>
                    </a:prstGeom>
                    <a:noFill/>
                    <a:ln w="9525">
                      <a:noFill/>
                      <a:miter lim="800000"/>
                      <a:headEnd/>
                      <a:tailEnd/>
                    </a:ln>
                  </pic:spPr>
                </pic:pic>
              </a:graphicData>
            </a:graphic>
          </wp:inline>
        </w:drawing>
      </w:r>
    </w:p>
    <w:p w:rsidR="00000000" w:rsidRDefault="00BA55C5">
      <w:pPr>
        <w:pStyle w:val="Heading3"/>
        <w:pPrChange w:id="597" w:author="nupur" w:date="2014-06-13T11:09:00Z">
          <w:pPr>
            <w:pStyle w:val="Heading4"/>
          </w:pPr>
        </w:pPrChange>
      </w:pPr>
      <w:r>
        <w:t>Edit category</w:t>
      </w:r>
    </w:p>
    <w:p w:rsidR="00BA55C5" w:rsidRDefault="00BA55C5" w:rsidP="006C4F5B">
      <w:r>
        <w:t>Administrator can edit category details configured</w:t>
      </w:r>
    </w:p>
    <w:p w:rsidR="00BA55C5" w:rsidRDefault="009D52C8" w:rsidP="006C4F5B">
      <w:r>
        <w:rPr>
          <w:noProof/>
        </w:rPr>
        <w:pict>
          <v:shape id="_x0000_s1396" type="#_x0000_t120" style="position:absolute;left:0;text-align:left;margin-left:415.1pt;margin-top:152.1pt;width:23.65pt;height:27.55pt;z-index:252061696" fillcolor="#e36c0a [2409]" strokecolor="#f2f2f2 [3041]" strokeweight="1.5pt">
            <v:shadow on="t" type="perspective" color="#622423 [1605]" opacity=".5" offset="1pt" offset2="-1pt"/>
            <v:textbox style="mso-next-textbox:#_x0000_s1396">
              <w:txbxContent>
                <w:p w:rsidR="008C3EB7" w:rsidRPr="009E4666" w:rsidRDefault="008C3EB7" w:rsidP="00203B8D">
                  <w:pPr>
                    <w:jc w:val="center"/>
                    <w:rPr>
                      <w:b/>
                      <w:color w:val="000000" w:themeColor="text1"/>
                    </w:rPr>
                  </w:pPr>
                  <w:r>
                    <w:rPr>
                      <w:b/>
                      <w:color w:val="000000" w:themeColor="text1"/>
                    </w:rPr>
                    <w:t>1</w:t>
                  </w:r>
                </w:p>
              </w:txbxContent>
            </v:textbox>
          </v:shape>
        </w:pict>
      </w:r>
      <w:r w:rsidR="00BA55C5">
        <w:rPr>
          <w:noProof/>
        </w:rPr>
        <w:drawing>
          <wp:inline distT="0" distB="0" distL="0" distR="0">
            <wp:extent cx="5943600" cy="2107058"/>
            <wp:effectExtent l="19050" t="0" r="0" b="0"/>
            <wp:docPr id="148" name="Picture 37" descr="C:\Users\nupur\Desktop\monthly tasks\Admin user manual\Admin manual screen shots\edit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upur\Desktop\monthly tasks\Admin user manual\Admin manual screen shots\edit category.png"/>
                    <pic:cNvPicPr>
                      <a:picLocks noChangeAspect="1" noChangeArrowheads="1"/>
                    </pic:cNvPicPr>
                  </pic:nvPicPr>
                  <pic:blipFill>
                    <a:blip r:embed="rId177"/>
                    <a:srcRect/>
                    <a:stretch>
                      <a:fillRect/>
                    </a:stretch>
                  </pic:blipFill>
                  <pic:spPr bwMode="auto">
                    <a:xfrm>
                      <a:off x="0" y="0"/>
                      <a:ext cx="5943600" cy="2107058"/>
                    </a:xfrm>
                    <a:prstGeom prst="rect">
                      <a:avLst/>
                    </a:prstGeom>
                    <a:noFill/>
                    <a:ln w="9525">
                      <a:noFill/>
                      <a:miter lim="800000"/>
                      <a:headEnd/>
                      <a:tailEnd/>
                    </a:ln>
                  </pic:spPr>
                </pic:pic>
              </a:graphicData>
            </a:graphic>
          </wp:inline>
        </w:drawing>
      </w:r>
    </w:p>
    <w:p w:rsidR="00BA55C5" w:rsidRDefault="009D52C8" w:rsidP="006C4F5B">
      <w:r>
        <w:rPr>
          <w:noProof/>
        </w:rPr>
        <w:pict>
          <v:shape id="_x0000_s1398" type="#_x0000_t120" style="position:absolute;left:0;text-align:left;margin-left:168.65pt;margin-top:136.7pt;width:23.65pt;height:27.55pt;z-index:252063744" fillcolor="#e36c0a [2409]" strokecolor="#f2f2f2 [3041]" strokeweight="1.5pt">
            <v:shadow on="t" type="perspective" color="#622423 [1605]" opacity=".5" offset="1pt" offset2="-1pt"/>
            <v:textbox style="mso-next-textbox:#_x0000_s1398">
              <w:txbxContent>
                <w:p w:rsidR="008C3EB7" w:rsidRPr="009E4666" w:rsidRDefault="008C3EB7" w:rsidP="00203B8D">
                  <w:pPr>
                    <w:jc w:val="center"/>
                    <w:rPr>
                      <w:b/>
                      <w:color w:val="000000" w:themeColor="text1"/>
                    </w:rPr>
                  </w:pPr>
                  <w:r>
                    <w:rPr>
                      <w:b/>
                      <w:color w:val="000000" w:themeColor="text1"/>
                    </w:rPr>
                    <w:t>3</w:t>
                  </w:r>
                </w:p>
              </w:txbxContent>
            </v:textbox>
          </v:shape>
        </w:pict>
      </w:r>
      <w:r>
        <w:rPr>
          <w:noProof/>
        </w:rPr>
        <w:pict>
          <v:shape id="_x0000_s1397" type="#_x0000_t120" style="position:absolute;left:0;text-align:left;margin-left:87.75pt;margin-top:8.25pt;width:23.65pt;height:27.55pt;z-index:252062720" fillcolor="#e36c0a [2409]" strokecolor="#f2f2f2 [3041]" strokeweight="1.5pt">
            <v:shadow on="t" type="perspective" color="#622423 [1605]" opacity=".5" offset="1pt" offset2="-1pt"/>
            <v:textbox style="mso-next-textbox:#_x0000_s1397">
              <w:txbxContent>
                <w:p w:rsidR="008C3EB7" w:rsidRPr="009E4666" w:rsidRDefault="008C3EB7" w:rsidP="00203B8D">
                  <w:pPr>
                    <w:jc w:val="center"/>
                    <w:rPr>
                      <w:b/>
                      <w:color w:val="000000" w:themeColor="text1"/>
                    </w:rPr>
                  </w:pPr>
                  <w:r>
                    <w:rPr>
                      <w:b/>
                      <w:color w:val="000000" w:themeColor="text1"/>
                    </w:rPr>
                    <w:t>2</w:t>
                  </w:r>
                </w:p>
              </w:txbxContent>
            </v:textbox>
          </v:shape>
        </w:pict>
      </w:r>
      <w:r w:rsidR="00BA55C5">
        <w:rPr>
          <w:noProof/>
        </w:rPr>
        <w:drawing>
          <wp:inline distT="0" distB="0" distL="0" distR="0">
            <wp:extent cx="5943600" cy="2143043"/>
            <wp:effectExtent l="19050" t="0" r="0" b="0"/>
            <wp:docPr id="149" name="Picture 38" descr="C:\Users\nupur\Desktop\monthly tasks\Admin user manual\Admin manual screen shots\edit 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upur\Desktop\monthly tasks\Admin user manual\Admin manual screen shots\edit category1.png"/>
                    <pic:cNvPicPr>
                      <a:picLocks noChangeAspect="1" noChangeArrowheads="1"/>
                    </pic:cNvPicPr>
                  </pic:nvPicPr>
                  <pic:blipFill>
                    <a:blip r:embed="rId178"/>
                    <a:srcRect/>
                    <a:stretch>
                      <a:fillRect/>
                    </a:stretch>
                  </pic:blipFill>
                  <pic:spPr bwMode="auto">
                    <a:xfrm>
                      <a:off x="0" y="0"/>
                      <a:ext cx="5943600" cy="2143043"/>
                    </a:xfrm>
                    <a:prstGeom prst="rect">
                      <a:avLst/>
                    </a:prstGeom>
                    <a:noFill/>
                    <a:ln w="9525">
                      <a:noFill/>
                      <a:miter lim="800000"/>
                      <a:headEnd/>
                      <a:tailEnd/>
                    </a:ln>
                  </pic:spPr>
                </pic:pic>
              </a:graphicData>
            </a:graphic>
          </wp:inline>
        </w:drawing>
      </w:r>
    </w:p>
    <w:p w:rsidR="00BA55C5" w:rsidRPr="00D1607C" w:rsidRDefault="00BA55C5" w:rsidP="006C4F5B">
      <w:pPr>
        <w:rPr>
          <w:b/>
        </w:rPr>
      </w:pPr>
      <w:r w:rsidRPr="00D1607C">
        <w:rPr>
          <w:b/>
        </w:rPr>
        <w:t>Steps to edit category:</w:t>
      </w:r>
    </w:p>
    <w:p w:rsidR="00BA55C5" w:rsidRDefault="00BA55C5" w:rsidP="00D1607C">
      <w:pPr>
        <w:pStyle w:val="ListParagraph"/>
        <w:numPr>
          <w:ilvl w:val="0"/>
          <w:numId w:val="71"/>
        </w:numPr>
      </w:pPr>
      <w:r>
        <w:lastRenderedPageBreak/>
        <w:t>Click on the edit icon from the category listing</w:t>
      </w:r>
    </w:p>
    <w:p w:rsidR="00BA55C5" w:rsidRDefault="00BA55C5" w:rsidP="00D1607C">
      <w:pPr>
        <w:pStyle w:val="ListParagraph"/>
        <w:numPr>
          <w:ilvl w:val="0"/>
          <w:numId w:val="71"/>
        </w:numPr>
      </w:pPr>
      <w:r>
        <w:t>Edit the details as per your requirement</w:t>
      </w:r>
    </w:p>
    <w:p w:rsidR="00BA55C5" w:rsidRDefault="00BA55C5" w:rsidP="00D1607C">
      <w:pPr>
        <w:pStyle w:val="ListParagraph"/>
        <w:numPr>
          <w:ilvl w:val="0"/>
          <w:numId w:val="71"/>
        </w:numPr>
      </w:pPr>
      <w:r>
        <w:t>Click on update button</w:t>
      </w:r>
    </w:p>
    <w:p w:rsidR="00BA55C5" w:rsidRDefault="00BA55C5" w:rsidP="006C4F5B">
      <w:r>
        <w:t xml:space="preserve">On successful update, you will be notified with a message </w:t>
      </w:r>
      <w:r w:rsidR="00D1607C" w:rsidRPr="00D1607C">
        <w:rPr>
          <w:b/>
        </w:rPr>
        <w:t>“C</w:t>
      </w:r>
      <w:r w:rsidRPr="00D1607C">
        <w:rPr>
          <w:b/>
        </w:rPr>
        <w:t>ategory/sub-category updated successfully</w:t>
      </w:r>
      <w:r w:rsidR="00D1607C" w:rsidRPr="00D1607C">
        <w:rPr>
          <w:b/>
        </w:rPr>
        <w:t>”</w:t>
      </w:r>
      <w:r w:rsidR="00D1607C">
        <w:rPr>
          <w:b/>
        </w:rPr>
        <w:t xml:space="preserve"> </w:t>
      </w:r>
      <w:r w:rsidR="00D1607C" w:rsidRPr="00D1607C">
        <w:t>and you will be redirected to manage category listing</w:t>
      </w:r>
    </w:p>
    <w:p w:rsidR="00000000" w:rsidRDefault="00FD7245">
      <w:pPr>
        <w:pStyle w:val="Heading2"/>
        <w:pPrChange w:id="598" w:author="nupur" w:date="2014-06-13T13:22:00Z">
          <w:pPr>
            <w:pStyle w:val="Heading3"/>
          </w:pPr>
        </w:pPrChange>
      </w:pPr>
      <w:bookmarkStart w:id="599" w:name="_Toc390511970"/>
      <w:r>
        <w:t>Create item</w:t>
      </w:r>
      <w:bookmarkEnd w:id="599"/>
    </w:p>
    <w:p w:rsidR="00FD7245" w:rsidRDefault="00FD7245" w:rsidP="00FD7245">
      <w:r>
        <w:t>Administrator can create item master mapping items their respective category. It is mandatory to map items to a category</w:t>
      </w:r>
    </w:p>
    <w:p w:rsidR="00FD7245" w:rsidRDefault="009D52C8" w:rsidP="00FD7245">
      <w:r>
        <w:rPr>
          <w:noProof/>
        </w:rPr>
        <w:pict>
          <v:shape id="_x0000_s1400" type="#_x0000_t120" style="position:absolute;left:0;text-align:left;margin-left:-6.8pt;margin-top:129.5pt;width:23.65pt;height:27.55pt;z-index:252065792" fillcolor="#e36c0a [2409]" strokecolor="#f2f2f2 [3041]" strokeweight="1.5pt">
            <v:shadow on="t" type="perspective" color="#622423 [1605]" opacity=".5" offset="1pt" offset2="-1pt"/>
            <v:textbox style="mso-next-textbox:#_x0000_s1400">
              <w:txbxContent>
                <w:p w:rsidR="008C3EB7" w:rsidRPr="009E4666" w:rsidRDefault="008C3EB7" w:rsidP="00203B8D">
                  <w:pPr>
                    <w:jc w:val="center"/>
                    <w:rPr>
                      <w:b/>
                      <w:color w:val="000000" w:themeColor="text1"/>
                    </w:rPr>
                  </w:pPr>
                  <w:r>
                    <w:rPr>
                      <w:b/>
                      <w:color w:val="000000" w:themeColor="text1"/>
                    </w:rPr>
                    <w:t>2</w:t>
                  </w:r>
                </w:p>
              </w:txbxContent>
            </v:textbox>
          </v:shape>
        </w:pict>
      </w:r>
      <w:r>
        <w:rPr>
          <w:noProof/>
        </w:rPr>
        <w:pict>
          <v:shape id="_x0000_s1399" type="#_x0000_t120" style="position:absolute;left:0;text-align:left;margin-left:-14.5pt;margin-top:7.2pt;width:23.65pt;height:27.55pt;z-index:252064768" fillcolor="#e36c0a [2409]" strokecolor="#f2f2f2 [3041]" strokeweight="1.5pt">
            <v:shadow on="t" type="perspective" color="#622423 [1605]" opacity=".5" offset="1pt" offset2="-1pt"/>
            <v:textbox style="mso-next-textbox:#_x0000_s1399">
              <w:txbxContent>
                <w:p w:rsidR="008C3EB7" w:rsidRPr="009E4666" w:rsidRDefault="008C3EB7" w:rsidP="00203B8D">
                  <w:pPr>
                    <w:jc w:val="center"/>
                    <w:rPr>
                      <w:b/>
                      <w:color w:val="000000" w:themeColor="text1"/>
                    </w:rPr>
                  </w:pPr>
                  <w:r>
                    <w:rPr>
                      <w:b/>
                      <w:color w:val="000000" w:themeColor="text1"/>
                    </w:rPr>
                    <w:t>1</w:t>
                  </w:r>
                </w:p>
              </w:txbxContent>
            </v:textbox>
          </v:shape>
        </w:pict>
      </w:r>
      <w:r w:rsidR="00FD7245">
        <w:rPr>
          <w:noProof/>
        </w:rPr>
        <w:drawing>
          <wp:inline distT="0" distB="0" distL="0" distR="0">
            <wp:extent cx="1733550" cy="1964055"/>
            <wp:effectExtent l="19050" t="0" r="0" b="0"/>
            <wp:docPr id="153" name="Picture 42" descr="C:\Users\nupur\Desktop\monthly tasks\Admin user manual\Admin manual screen shots\create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upur\Desktop\monthly tasks\Admin user manual\Admin manual screen shots\create item.png"/>
                    <pic:cNvPicPr>
                      <a:picLocks noChangeAspect="1" noChangeArrowheads="1"/>
                    </pic:cNvPicPr>
                  </pic:nvPicPr>
                  <pic:blipFill>
                    <a:blip r:embed="rId179"/>
                    <a:srcRect/>
                    <a:stretch>
                      <a:fillRect/>
                    </a:stretch>
                  </pic:blipFill>
                  <pic:spPr bwMode="auto">
                    <a:xfrm>
                      <a:off x="0" y="0"/>
                      <a:ext cx="1733550" cy="1964055"/>
                    </a:xfrm>
                    <a:prstGeom prst="rect">
                      <a:avLst/>
                    </a:prstGeom>
                    <a:noFill/>
                    <a:ln w="9525">
                      <a:noFill/>
                      <a:miter lim="800000"/>
                      <a:headEnd/>
                      <a:tailEnd/>
                    </a:ln>
                  </pic:spPr>
                </pic:pic>
              </a:graphicData>
            </a:graphic>
          </wp:inline>
        </w:drawing>
      </w:r>
    </w:p>
    <w:p w:rsidR="00FD7245" w:rsidRDefault="009D52C8" w:rsidP="00FD7245">
      <w:r>
        <w:rPr>
          <w:noProof/>
        </w:rPr>
        <w:pict>
          <v:shape id="_x0000_s1402" type="#_x0000_t120" style="position:absolute;left:0;text-align:left;margin-left:75.8pt;margin-top:90.1pt;width:23.65pt;height:27.55pt;z-index:252067840" fillcolor="#e36c0a [2409]" strokecolor="#f2f2f2 [3041]" strokeweight="1.5pt">
            <v:shadow on="t" type="perspective" color="#622423 [1605]" opacity=".5" offset="1pt" offset2="-1pt"/>
            <v:textbox style="mso-next-textbox:#_x0000_s1402">
              <w:txbxContent>
                <w:p w:rsidR="008C3EB7" w:rsidRPr="009E4666" w:rsidRDefault="008C3EB7" w:rsidP="00203B8D">
                  <w:pPr>
                    <w:jc w:val="center"/>
                    <w:rPr>
                      <w:b/>
                      <w:color w:val="000000" w:themeColor="text1"/>
                    </w:rPr>
                  </w:pPr>
                  <w:r>
                    <w:rPr>
                      <w:b/>
                      <w:color w:val="000000" w:themeColor="text1"/>
                    </w:rPr>
                    <w:t>4</w:t>
                  </w:r>
                </w:p>
              </w:txbxContent>
            </v:textbox>
          </v:shape>
        </w:pict>
      </w:r>
      <w:r>
        <w:rPr>
          <w:noProof/>
        </w:rPr>
        <w:pict>
          <v:shape id="_x0000_s1403" type="#_x0000_t120" style="position:absolute;left:0;text-align:left;margin-left:242.7pt;margin-top:88.8pt;width:23.65pt;height:27.55pt;z-index:252068864" fillcolor="#e36c0a [2409]" strokecolor="#f2f2f2 [3041]" strokeweight="1.5pt">
            <v:shadow on="t" type="perspective" color="#622423 [1605]" opacity=".5" offset="1pt" offset2="-1pt"/>
            <v:textbox style="mso-next-textbox:#_x0000_s1403">
              <w:txbxContent>
                <w:p w:rsidR="008C3EB7" w:rsidRPr="009E4666" w:rsidRDefault="008C3EB7" w:rsidP="00203B8D">
                  <w:pPr>
                    <w:jc w:val="center"/>
                    <w:rPr>
                      <w:b/>
                      <w:color w:val="000000" w:themeColor="text1"/>
                    </w:rPr>
                  </w:pPr>
                  <w:r>
                    <w:rPr>
                      <w:b/>
                      <w:color w:val="000000" w:themeColor="text1"/>
                    </w:rPr>
                    <w:t>5</w:t>
                  </w:r>
                </w:p>
              </w:txbxContent>
            </v:textbox>
          </v:shape>
        </w:pict>
      </w:r>
      <w:r>
        <w:rPr>
          <w:noProof/>
        </w:rPr>
        <w:pict>
          <v:shape id="_x0000_s1405" type="#_x0000_t120" style="position:absolute;left:0;text-align:left;margin-left:354.45pt;margin-top:93.05pt;width:23.65pt;height:27.55pt;z-index:252070912" fillcolor="#e36c0a [2409]" strokecolor="#f2f2f2 [3041]" strokeweight="1.5pt">
            <v:shadow on="t" type="perspective" color="#622423 [1605]" opacity=".5" offset="1pt" offset2="-1pt"/>
            <v:textbox style="mso-next-textbox:#_x0000_s1405">
              <w:txbxContent>
                <w:p w:rsidR="008C3EB7" w:rsidRPr="009E4666" w:rsidRDefault="008C3EB7" w:rsidP="00203B8D">
                  <w:pPr>
                    <w:jc w:val="center"/>
                    <w:rPr>
                      <w:b/>
                      <w:color w:val="000000" w:themeColor="text1"/>
                    </w:rPr>
                  </w:pPr>
                  <w:r>
                    <w:rPr>
                      <w:b/>
                      <w:color w:val="000000" w:themeColor="text1"/>
                    </w:rPr>
                    <w:t>6</w:t>
                  </w:r>
                </w:p>
              </w:txbxContent>
            </v:textbox>
          </v:shape>
        </w:pict>
      </w:r>
      <w:r>
        <w:rPr>
          <w:noProof/>
        </w:rPr>
        <w:pict>
          <v:shape id="_x0000_s1404" type="#_x0000_t120" style="position:absolute;left:0;text-align:left;margin-left:229.9pt;margin-top:181.4pt;width:23.65pt;height:27.55pt;z-index:252069888" fillcolor="#e36c0a [2409]" strokecolor="#f2f2f2 [3041]" strokeweight="1.5pt">
            <v:shadow on="t" type="perspective" color="#622423 [1605]" opacity=".5" offset="1pt" offset2="-1pt"/>
            <v:textbox style="mso-next-textbox:#_x0000_s1404">
              <w:txbxContent>
                <w:p w:rsidR="008C3EB7" w:rsidRPr="009E4666" w:rsidRDefault="008C3EB7" w:rsidP="00203B8D">
                  <w:pPr>
                    <w:jc w:val="center"/>
                    <w:rPr>
                      <w:b/>
                      <w:color w:val="000000" w:themeColor="text1"/>
                    </w:rPr>
                  </w:pPr>
                  <w:r>
                    <w:rPr>
                      <w:b/>
                      <w:color w:val="000000" w:themeColor="text1"/>
                    </w:rPr>
                    <w:t>7</w:t>
                  </w:r>
                </w:p>
              </w:txbxContent>
            </v:textbox>
          </v:shape>
        </w:pict>
      </w:r>
      <w:r>
        <w:rPr>
          <w:noProof/>
        </w:rPr>
        <w:pict>
          <v:shape id="_x0000_s1401" type="#_x0000_t120" style="position:absolute;left:0;text-align:left;margin-left:-14.5pt;margin-top:44.75pt;width:23.65pt;height:27.55pt;z-index:252066816" fillcolor="#e36c0a [2409]" strokecolor="#f2f2f2 [3041]" strokeweight="1.5pt">
            <v:shadow on="t" type="perspective" color="#622423 [1605]" opacity=".5" offset="1pt" offset2="-1pt"/>
            <v:textbox style="mso-next-textbox:#_x0000_s1401">
              <w:txbxContent>
                <w:p w:rsidR="008C3EB7" w:rsidRPr="009E4666" w:rsidRDefault="008C3EB7" w:rsidP="00203B8D">
                  <w:pPr>
                    <w:jc w:val="center"/>
                    <w:rPr>
                      <w:b/>
                      <w:color w:val="000000" w:themeColor="text1"/>
                    </w:rPr>
                  </w:pPr>
                  <w:r>
                    <w:rPr>
                      <w:b/>
                      <w:color w:val="000000" w:themeColor="text1"/>
                    </w:rPr>
                    <w:t>3</w:t>
                  </w:r>
                </w:p>
              </w:txbxContent>
            </v:textbox>
          </v:shape>
        </w:pict>
      </w:r>
      <w:r w:rsidR="00FD7245">
        <w:rPr>
          <w:noProof/>
        </w:rPr>
        <w:drawing>
          <wp:inline distT="0" distB="0" distL="0" distR="0">
            <wp:extent cx="5943600" cy="2602450"/>
            <wp:effectExtent l="19050" t="0" r="0" b="0"/>
            <wp:docPr id="154" name="Picture 43" descr="C:\Users\nupur\Desktop\monthly tasks\Admin user manual\Admin manual screen shots\create 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upur\Desktop\monthly tasks\Admin user manual\Admin manual screen shots\create item1.png"/>
                    <pic:cNvPicPr>
                      <a:picLocks noChangeAspect="1" noChangeArrowheads="1"/>
                    </pic:cNvPicPr>
                  </pic:nvPicPr>
                  <pic:blipFill>
                    <a:blip r:embed="rId180"/>
                    <a:srcRect/>
                    <a:stretch>
                      <a:fillRect/>
                    </a:stretch>
                  </pic:blipFill>
                  <pic:spPr bwMode="auto">
                    <a:xfrm>
                      <a:off x="0" y="0"/>
                      <a:ext cx="5943600" cy="2602450"/>
                    </a:xfrm>
                    <a:prstGeom prst="rect">
                      <a:avLst/>
                    </a:prstGeom>
                    <a:noFill/>
                    <a:ln w="9525">
                      <a:noFill/>
                      <a:miter lim="800000"/>
                      <a:headEnd/>
                      <a:tailEnd/>
                    </a:ln>
                  </pic:spPr>
                </pic:pic>
              </a:graphicData>
            </a:graphic>
          </wp:inline>
        </w:drawing>
      </w:r>
    </w:p>
    <w:p w:rsidR="00FD7245" w:rsidRDefault="00FD7245" w:rsidP="00FD7245">
      <w:r>
        <w:rPr>
          <w:noProof/>
        </w:rPr>
        <w:drawing>
          <wp:inline distT="0" distB="0" distL="0" distR="0">
            <wp:extent cx="5943600" cy="400796"/>
            <wp:effectExtent l="19050" t="0" r="0" b="0"/>
            <wp:docPr id="155" name="Picture 44" descr="C:\Users\nupur\Desktop\monthly tasks\Admin user manual\Admin manual screen shots\create it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upur\Desktop\monthly tasks\Admin user manual\Admin manual screen shots\create item2.png"/>
                    <pic:cNvPicPr>
                      <a:picLocks noChangeAspect="1" noChangeArrowheads="1"/>
                    </pic:cNvPicPr>
                  </pic:nvPicPr>
                  <pic:blipFill>
                    <a:blip r:embed="rId181"/>
                    <a:srcRect/>
                    <a:stretch>
                      <a:fillRect/>
                    </a:stretch>
                  </pic:blipFill>
                  <pic:spPr bwMode="auto">
                    <a:xfrm>
                      <a:off x="0" y="0"/>
                      <a:ext cx="5943600" cy="400796"/>
                    </a:xfrm>
                    <a:prstGeom prst="rect">
                      <a:avLst/>
                    </a:prstGeom>
                    <a:noFill/>
                    <a:ln w="9525">
                      <a:noFill/>
                      <a:miter lim="800000"/>
                      <a:headEnd/>
                      <a:tailEnd/>
                    </a:ln>
                  </pic:spPr>
                </pic:pic>
              </a:graphicData>
            </a:graphic>
          </wp:inline>
        </w:drawing>
      </w:r>
    </w:p>
    <w:p w:rsidR="00FD7245" w:rsidRPr="00070FAD" w:rsidRDefault="00FD7245" w:rsidP="00FD7245">
      <w:pPr>
        <w:rPr>
          <w:b/>
        </w:rPr>
      </w:pPr>
      <w:r w:rsidRPr="00070FAD">
        <w:rPr>
          <w:b/>
        </w:rPr>
        <w:lastRenderedPageBreak/>
        <w:t>Steps to create item:</w:t>
      </w:r>
    </w:p>
    <w:p w:rsidR="00FD7245" w:rsidRDefault="00070FAD" w:rsidP="00070FAD">
      <w:pPr>
        <w:pStyle w:val="ListParagraph"/>
        <w:numPr>
          <w:ilvl w:val="0"/>
          <w:numId w:val="73"/>
        </w:numPr>
      </w:pPr>
      <w:r>
        <w:t>Click on Manage content from administration panel left accordion</w:t>
      </w:r>
    </w:p>
    <w:p w:rsidR="00070FAD" w:rsidRDefault="00070FAD" w:rsidP="00070FAD">
      <w:pPr>
        <w:pStyle w:val="ListParagraph"/>
        <w:numPr>
          <w:ilvl w:val="0"/>
          <w:numId w:val="73"/>
        </w:numPr>
      </w:pPr>
      <w:r>
        <w:t>Click on Create item</w:t>
      </w:r>
    </w:p>
    <w:p w:rsidR="00070FAD" w:rsidRDefault="00070FAD" w:rsidP="00070FAD">
      <w:pPr>
        <w:pStyle w:val="ListParagraph"/>
        <w:numPr>
          <w:ilvl w:val="0"/>
          <w:numId w:val="73"/>
        </w:numPr>
      </w:pPr>
      <w:r>
        <w:t>Select category</w:t>
      </w:r>
    </w:p>
    <w:p w:rsidR="00070FAD" w:rsidRDefault="00070FAD" w:rsidP="00070FAD">
      <w:pPr>
        <w:pStyle w:val="ListParagraph"/>
        <w:numPr>
          <w:ilvl w:val="0"/>
          <w:numId w:val="73"/>
        </w:numPr>
      </w:pPr>
      <w:r>
        <w:t>Enter item name, code and description</w:t>
      </w:r>
    </w:p>
    <w:p w:rsidR="00070FAD" w:rsidRDefault="00070FAD" w:rsidP="00070FAD">
      <w:pPr>
        <w:pStyle w:val="ListParagraph"/>
        <w:numPr>
          <w:ilvl w:val="0"/>
          <w:numId w:val="73"/>
        </w:numPr>
      </w:pPr>
      <w:r>
        <w:t>Add more record or delete record if required</w:t>
      </w:r>
    </w:p>
    <w:p w:rsidR="00070FAD" w:rsidRDefault="00070FAD" w:rsidP="00070FAD">
      <w:pPr>
        <w:pStyle w:val="ListParagraph"/>
        <w:numPr>
          <w:ilvl w:val="0"/>
          <w:numId w:val="73"/>
        </w:numPr>
      </w:pPr>
      <w:r>
        <w:t>Click on submit button</w:t>
      </w:r>
    </w:p>
    <w:p w:rsidR="00070FAD" w:rsidRDefault="00070FAD" w:rsidP="00FD7245">
      <w:r>
        <w:t>On successful item creation, you will be notified with a message as “</w:t>
      </w:r>
      <w:r w:rsidRPr="00070FAD">
        <w:rPr>
          <w:b/>
        </w:rPr>
        <w:t>Item created successfully”</w:t>
      </w:r>
      <w:r>
        <w:t xml:space="preserve"> and you will be redirected to manage item listing page </w:t>
      </w:r>
    </w:p>
    <w:p w:rsidR="00000000" w:rsidRDefault="00070FAD">
      <w:pPr>
        <w:pStyle w:val="Heading2"/>
        <w:pPrChange w:id="600" w:author="nupur" w:date="2014-06-13T13:22:00Z">
          <w:pPr>
            <w:pStyle w:val="Heading3"/>
          </w:pPr>
        </w:pPrChange>
      </w:pPr>
      <w:bookmarkStart w:id="601" w:name="_Toc390511971"/>
      <w:r>
        <w:t>Manage item</w:t>
      </w:r>
      <w:bookmarkEnd w:id="601"/>
    </w:p>
    <w:p w:rsidR="00070FAD" w:rsidRDefault="00070FAD" w:rsidP="00FD7245">
      <w:r>
        <w:t>Administrator can search, and edit items created</w:t>
      </w:r>
    </w:p>
    <w:p w:rsidR="00000000" w:rsidRDefault="00070FAD">
      <w:pPr>
        <w:pStyle w:val="Heading3"/>
        <w:pPrChange w:id="602" w:author="nupur" w:date="2014-06-13T13:22:00Z">
          <w:pPr>
            <w:pStyle w:val="Heading4"/>
          </w:pPr>
        </w:pPrChange>
      </w:pPr>
      <w:r>
        <w:t xml:space="preserve">Search </w:t>
      </w:r>
    </w:p>
    <w:p w:rsidR="00070FAD" w:rsidRDefault="00070FAD" w:rsidP="00FD7245">
      <w:r>
        <w:t>Administrator can search for item created by specifying search parameter of item name, item code and category name</w:t>
      </w:r>
    </w:p>
    <w:p w:rsidR="00070FAD" w:rsidRDefault="009D52C8" w:rsidP="00FD7245">
      <w:r>
        <w:rPr>
          <w:noProof/>
        </w:rPr>
        <w:pict>
          <v:shape id="_x0000_s1407" type="#_x0000_t120" style="position:absolute;left:0;text-align:left;margin-left:174.15pt;margin-top:99.65pt;width:23.65pt;height:27.55pt;z-index:252072960" fillcolor="#e36c0a [2409]" strokecolor="#f2f2f2 [3041]" strokeweight="1.5pt">
            <v:shadow on="t" type="perspective" color="#622423 [1605]" opacity=".5" offset="1pt" offset2="-1pt"/>
            <v:textbox style="mso-next-textbox:#_x0000_s1407">
              <w:txbxContent>
                <w:p w:rsidR="008C3EB7" w:rsidRPr="009E4666" w:rsidRDefault="008C3EB7" w:rsidP="00203B8D">
                  <w:pPr>
                    <w:jc w:val="center"/>
                    <w:rPr>
                      <w:b/>
                      <w:color w:val="000000" w:themeColor="text1"/>
                    </w:rPr>
                  </w:pPr>
                  <w:r>
                    <w:rPr>
                      <w:b/>
                      <w:color w:val="000000" w:themeColor="text1"/>
                    </w:rPr>
                    <w:t>2</w:t>
                  </w:r>
                </w:p>
              </w:txbxContent>
            </v:textbox>
          </v:shape>
        </w:pict>
      </w:r>
      <w:r>
        <w:rPr>
          <w:noProof/>
        </w:rPr>
        <w:pict>
          <v:shape id="_x0000_s1406" type="#_x0000_t120" style="position:absolute;left:0;text-align:left;margin-left:-20.65pt;margin-top:37.05pt;width:23.65pt;height:27.55pt;z-index:252071936" fillcolor="#e36c0a [2409]" strokecolor="#f2f2f2 [3041]" strokeweight="1.5pt">
            <v:shadow on="t" type="perspective" color="#622423 [1605]" opacity=".5" offset="1pt" offset2="-1pt"/>
            <v:textbox style="mso-next-textbox:#_x0000_s1406">
              <w:txbxContent>
                <w:p w:rsidR="008C3EB7" w:rsidRPr="009E4666" w:rsidRDefault="008C3EB7" w:rsidP="00203B8D">
                  <w:pPr>
                    <w:jc w:val="center"/>
                    <w:rPr>
                      <w:b/>
                      <w:color w:val="000000" w:themeColor="text1"/>
                    </w:rPr>
                  </w:pPr>
                  <w:r>
                    <w:rPr>
                      <w:b/>
                      <w:color w:val="000000" w:themeColor="text1"/>
                    </w:rPr>
                    <w:t>1</w:t>
                  </w:r>
                </w:p>
              </w:txbxContent>
            </v:textbox>
          </v:shape>
        </w:pict>
      </w:r>
      <w:r w:rsidR="00070FAD">
        <w:rPr>
          <w:noProof/>
        </w:rPr>
        <w:drawing>
          <wp:inline distT="0" distB="0" distL="0" distR="0">
            <wp:extent cx="5943600" cy="1635209"/>
            <wp:effectExtent l="19050" t="0" r="0" b="0"/>
            <wp:docPr id="156" name="Picture 45" descr="C:\Users\nupur\Desktop\monthly tasks\Admin user manual\Admin manual screen shots\search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upur\Desktop\monthly tasks\Admin user manual\Admin manual screen shots\search item.png"/>
                    <pic:cNvPicPr>
                      <a:picLocks noChangeAspect="1" noChangeArrowheads="1"/>
                    </pic:cNvPicPr>
                  </pic:nvPicPr>
                  <pic:blipFill>
                    <a:blip r:embed="rId182"/>
                    <a:srcRect/>
                    <a:stretch>
                      <a:fillRect/>
                    </a:stretch>
                  </pic:blipFill>
                  <pic:spPr bwMode="auto">
                    <a:xfrm>
                      <a:off x="0" y="0"/>
                      <a:ext cx="5943600" cy="1635209"/>
                    </a:xfrm>
                    <a:prstGeom prst="rect">
                      <a:avLst/>
                    </a:prstGeom>
                    <a:noFill/>
                    <a:ln w="9525">
                      <a:noFill/>
                      <a:miter lim="800000"/>
                      <a:headEnd/>
                      <a:tailEnd/>
                    </a:ln>
                  </pic:spPr>
                </pic:pic>
              </a:graphicData>
            </a:graphic>
          </wp:inline>
        </w:drawing>
      </w:r>
    </w:p>
    <w:p w:rsidR="00070FAD" w:rsidRDefault="00070FAD" w:rsidP="00070FAD">
      <w:pPr>
        <w:rPr>
          <w:b/>
        </w:rPr>
      </w:pPr>
      <w:r w:rsidRPr="0053001B">
        <w:rPr>
          <w:b/>
        </w:rPr>
        <w:t xml:space="preserve">Steps to </w:t>
      </w:r>
      <w:r>
        <w:rPr>
          <w:b/>
        </w:rPr>
        <w:t xml:space="preserve">Search </w:t>
      </w:r>
      <w:r w:rsidR="00C068AA">
        <w:rPr>
          <w:b/>
        </w:rPr>
        <w:t>item</w:t>
      </w:r>
      <w:r w:rsidRPr="0053001B">
        <w:rPr>
          <w:b/>
        </w:rPr>
        <w:t>:</w:t>
      </w:r>
    </w:p>
    <w:p w:rsidR="00070FAD" w:rsidRDefault="00070FAD" w:rsidP="00070FAD">
      <w:pPr>
        <w:pStyle w:val="ListParagraph"/>
        <w:numPr>
          <w:ilvl w:val="0"/>
          <w:numId w:val="74"/>
        </w:numPr>
      </w:pPr>
      <w:r>
        <w:t>Enter at least one of the search criteria</w:t>
      </w:r>
    </w:p>
    <w:p w:rsidR="00070FAD" w:rsidRDefault="00070FAD" w:rsidP="00070FAD">
      <w:pPr>
        <w:pStyle w:val="ListParagraph"/>
        <w:numPr>
          <w:ilvl w:val="0"/>
          <w:numId w:val="74"/>
        </w:numPr>
      </w:pPr>
      <w:r>
        <w:t>Click on ‘Search’ button</w:t>
      </w:r>
    </w:p>
    <w:p w:rsidR="00070FAD" w:rsidRPr="005F3E16" w:rsidRDefault="00070FAD" w:rsidP="00070FAD">
      <w:pPr>
        <w:rPr>
          <w:b/>
        </w:rPr>
      </w:pPr>
      <w:r>
        <w:t xml:space="preserve">On successful search, result will be displayed in the listing area that matches the search criteria. If no record has been found that matches the search criteria then you will find a message as </w:t>
      </w:r>
      <w:r w:rsidRPr="005F3E16">
        <w:rPr>
          <w:b/>
        </w:rPr>
        <w:t>“No record found”</w:t>
      </w:r>
    </w:p>
    <w:p w:rsidR="00070FAD" w:rsidRDefault="00070FAD" w:rsidP="00FD7245">
      <w:r>
        <w:rPr>
          <w:noProof/>
        </w:rPr>
        <w:lastRenderedPageBreak/>
        <w:drawing>
          <wp:inline distT="0" distB="0" distL="0" distR="0">
            <wp:extent cx="5943600" cy="689010"/>
            <wp:effectExtent l="19050" t="0" r="0" b="0"/>
            <wp:docPr id="157" name="Picture 46" descr="C:\Users\nupur\Desktop\monthly tasks\Admin user manual\Admin manual screen shots\search 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upur\Desktop\monthly tasks\Admin user manual\Admin manual screen shots\search item1.png"/>
                    <pic:cNvPicPr>
                      <a:picLocks noChangeAspect="1" noChangeArrowheads="1"/>
                    </pic:cNvPicPr>
                  </pic:nvPicPr>
                  <pic:blipFill>
                    <a:blip r:embed="rId183"/>
                    <a:srcRect/>
                    <a:stretch>
                      <a:fillRect/>
                    </a:stretch>
                  </pic:blipFill>
                  <pic:spPr bwMode="auto">
                    <a:xfrm>
                      <a:off x="0" y="0"/>
                      <a:ext cx="5943600" cy="689010"/>
                    </a:xfrm>
                    <a:prstGeom prst="rect">
                      <a:avLst/>
                    </a:prstGeom>
                    <a:noFill/>
                    <a:ln w="9525">
                      <a:noFill/>
                      <a:miter lim="800000"/>
                      <a:headEnd/>
                      <a:tailEnd/>
                    </a:ln>
                  </pic:spPr>
                </pic:pic>
              </a:graphicData>
            </a:graphic>
          </wp:inline>
        </w:drawing>
      </w:r>
    </w:p>
    <w:p w:rsidR="00000000" w:rsidRDefault="00070FAD">
      <w:pPr>
        <w:pStyle w:val="Heading3"/>
        <w:pPrChange w:id="603" w:author="nupur" w:date="2014-06-13T13:22:00Z">
          <w:pPr>
            <w:pStyle w:val="Heading4"/>
          </w:pPr>
        </w:pPrChange>
      </w:pPr>
      <w:r>
        <w:t xml:space="preserve">Edit item </w:t>
      </w:r>
    </w:p>
    <w:p w:rsidR="00070FAD" w:rsidRDefault="00070FAD" w:rsidP="00FD7245">
      <w:r>
        <w:t>Administrator can edit details of item created.</w:t>
      </w:r>
    </w:p>
    <w:p w:rsidR="00070FAD" w:rsidRDefault="009D52C8" w:rsidP="00FD7245">
      <w:r>
        <w:rPr>
          <w:noProof/>
        </w:rPr>
        <w:pict>
          <v:shape id="_x0000_s1408" type="#_x0000_t120" style="position:absolute;left:0;text-align:left;margin-left:376.9pt;margin-top:185.6pt;width:23.65pt;height:27.55pt;z-index:252073984" fillcolor="#e36c0a [2409]" strokecolor="#f2f2f2 [3041]" strokeweight="1.5pt">
            <v:shadow on="t" type="perspective" color="#622423 [1605]" opacity=".5" offset="1pt" offset2="-1pt"/>
            <v:textbox style="mso-next-textbox:#_x0000_s1408">
              <w:txbxContent>
                <w:p w:rsidR="008C3EB7" w:rsidRPr="009E4666" w:rsidRDefault="008C3EB7" w:rsidP="00203B8D">
                  <w:pPr>
                    <w:jc w:val="center"/>
                    <w:rPr>
                      <w:b/>
                      <w:color w:val="000000" w:themeColor="text1"/>
                    </w:rPr>
                  </w:pPr>
                  <w:r>
                    <w:rPr>
                      <w:b/>
                      <w:color w:val="000000" w:themeColor="text1"/>
                    </w:rPr>
                    <w:t>1</w:t>
                  </w:r>
                </w:p>
              </w:txbxContent>
            </v:textbox>
          </v:shape>
        </w:pict>
      </w:r>
      <w:r w:rsidR="00070FAD">
        <w:rPr>
          <w:noProof/>
        </w:rPr>
        <w:drawing>
          <wp:inline distT="0" distB="0" distL="0" distR="0">
            <wp:extent cx="5943600" cy="2481953"/>
            <wp:effectExtent l="19050" t="0" r="0" b="0"/>
            <wp:docPr id="159" name="Picture 47" descr="C:\Users\nupur\Desktop\monthly tasks\Admin user manual\Admin manual screen shots\edit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upur\Desktop\monthly tasks\Admin user manual\Admin manual screen shots\edit item.png"/>
                    <pic:cNvPicPr>
                      <a:picLocks noChangeAspect="1" noChangeArrowheads="1"/>
                    </pic:cNvPicPr>
                  </pic:nvPicPr>
                  <pic:blipFill>
                    <a:blip r:embed="rId184"/>
                    <a:srcRect/>
                    <a:stretch>
                      <a:fillRect/>
                    </a:stretch>
                  </pic:blipFill>
                  <pic:spPr bwMode="auto">
                    <a:xfrm>
                      <a:off x="0" y="0"/>
                      <a:ext cx="5943600" cy="2481953"/>
                    </a:xfrm>
                    <a:prstGeom prst="rect">
                      <a:avLst/>
                    </a:prstGeom>
                    <a:noFill/>
                    <a:ln w="9525">
                      <a:noFill/>
                      <a:miter lim="800000"/>
                      <a:headEnd/>
                      <a:tailEnd/>
                    </a:ln>
                  </pic:spPr>
                </pic:pic>
              </a:graphicData>
            </a:graphic>
          </wp:inline>
        </w:drawing>
      </w:r>
    </w:p>
    <w:p w:rsidR="00070FAD" w:rsidRDefault="009D52C8" w:rsidP="00FD7245">
      <w:r>
        <w:rPr>
          <w:noProof/>
        </w:rPr>
        <w:pict>
          <v:shape id="_x0000_s1410" type="#_x0000_t120" style="position:absolute;left:0;text-align:left;margin-left:142.2pt;margin-top:184.45pt;width:23.65pt;height:27.55pt;z-index:252076032" fillcolor="#e36c0a [2409]" strokecolor="#f2f2f2 [3041]" strokeweight="1.5pt">
            <v:shadow on="t" type="perspective" color="#622423 [1605]" opacity=".5" offset="1pt" offset2="-1pt"/>
            <v:textbox style="mso-next-textbox:#_x0000_s1410">
              <w:txbxContent>
                <w:p w:rsidR="008C3EB7" w:rsidRPr="009E4666" w:rsidRDefault="008C3EB7" w:rsidP="00203B8D">
                  <w:pPr>
                    <w:jc w:val="center"/>
                    <w:rPr>
                      <w:b/>
                      <w:color w:val="000000" w:themeColor="text1"/>
                    </w:rPr>
                  </w:pPr>
                  <w:r>
                    <w:rPr>
                      <w:b/>
                      <w:color w:val="000000" w:themeColor="text1"/>
                    </w:rPr>
                    <w:t>3</w:t>
                  </w:r>
                </w:p>
              </w:txbxContent>
            </v:textbox>
          </v:shape>
        </w:pict>
      </w:r>
      <w:r>
        <w:rPr>
          <w:noProof/>
        </w:rPr>
        <w:pict>
          <v:shape id="_x0000_s1409" type="#_x0000_t120" style="position:absolute;left:0;text-align:left;margin-left:71.25pt;margin-top:11.45pt;width:23.65pt;height:27.55pt;z-index:252075008" fillcolor="#e36c0a [2409]" strokecolor="#f2f2f2 [3041]" strokeweight="1.5pt">
            <v:shadow on="t" type="perspective" color="#622423 [1605]" opacity=".5" offset="1pt" offset2="-1pt"/>
            <v:textbox style="mso-next-textbox:#_x0000_s1409">
              <w:txbxContent>
                <w:p w:rsidR="008C3EB7" w:rsidRPr="009E4666" w:rsidRDefault="008C3EB7" w:rsidP="00203B8D">
                  <w:pPr>
                    <w:jc w:val="center"/>
                    <w:rPr>
                      <w:b/>
                      <w:color w:val="000000" w:themeColor="text1"/>
                    </w:rPr>
                  </w:pPr>
                  <w:r>
                    <w:rPr>
                      <w:b/>
                      <w:color w:val="000000" w:themeColor="text1"/>
                    </w:rPr>
                    <w:t>2</w:t>
                  </w:r>
                </w:p>
              </w:txbxContent>
            </v:textbox>
          </v:shape>
        </w:pict>
      </w:r>
      <w:r w:rsidR="00070FAD">
        <w:rPr>
          <w:noProof/>
        </w:rPr>
        <w:drawing>
          <wp:inline distT="0" distB="0" distL="0" distR="0">
            <wp:extent cx="5943600" cy="2723126"/>
            <wp:effectExtent l="19050" t="0" r="0" b="0"/>
            <wp:docPr id="224" name="Picture 48" descr="C:\Users\nupur\Desktop\monthly tasks\Admin user manual\Admin manual screen shots\edit ite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upur\Desktop\monthly tasks\Admin user manual\Admin manual screen shots\edit item1.png"/>
                    <pic:cNvPicPr>
                      <a:picLocks noChangeAspect="1" noChangeArrowheads="1"/>
                    </pic:cNvPicPr>
                  </pic:nvPicPr>
                  <pic:blipFill>
                    <a:blip r:embed="rId185"/>
                    <a:srcRect/>
                    <a:stretch>
                      <a:fillRect/>
                    </a:stretch>
                  </pic:blipFill>
                  <pic:spPr bwMode="auto">
                    <a:xfrm>
                      <a:off x="0" y="0"/>
                      <a:ext cx="5943600" cy="2723126"/>
                    </a:xfrm>
                    <a:prstGeom prst="rect">
                      <a:avLst/>
                    </a:prstGeom>
                    <a:noFill/>
                    <a:ln w="9525">
                      <a:noFill/>
                      <a:miter lim="800000"/>
                      <a:headEnd/>
                      <a:tailEnd/>
                    </a:ln>
                  </pic:spPr>
                </pic:pic>
              </a:graphicData>
            </a:graphic>
          </wp:inline>
        </w:drawing>
      </w:r>
    </w:p>
    <w:p w:rsidR="00070FAD" w:rsidRDefault="00070FAD" w:rsidP="00FD7245">
      <w:r>
        <w:rPr>
          <w:noProof/>
        </w:rPr>
        <w:drawing>
          <wp:inline distT="0" distB="0" distL="0" distR="0">
            <wp:extent cx="5828030" cy="437515"/>
            <wp:effectExtent l="19050" t="0" r="1270" b="0"/>
            <wp:docPr id="225" name="Picture 49" descr="C:\Users\nupur\Desktop\monthly tasks\Admin user manual\Admin manual screen shots\edit it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upur\Desktop\monthly tasks\Admin user manual\Admin manual screen shots\edit item2.png"/>
                    <pic:cNvPicPr>
                      <a:picLocks noChangeAspect="1" noChangeArrowheads="1"/>
                    </pic:cNvPicPr>
                  </pic:nvPicPr>
                  <pic:blipFill>
                    <a:blip r:embed="rId186"/>
                    <a:srcRect/>
                    <a:stretch>
                      <a:fillRect/>
                    </a:stretch>
                  </pic:blipFill>
                  <pic:spPr bwMode="auto">
                    <a:xfrm>
                      <a:off x="0" y="0"/>
                      <a:ext cx="5828030" cy="437515"/>
                    </a:xfrm>
                    <a:prstGeom prst="rect">
                      <a:avLst/>
                    </a:prstGeom>
                    <a:noFill/>
                    <a:ln w="9525">
                      <a:noFill/>
                      <a:miter lim="800000"/>
                      <a:headEnd/>
                      <a:tailEnd/>
                    </a:ln>
                  </pic:spPr>
                </pic:pic>
              </a:graphicData>
            </a:graphic>
          </wp:inline>
        </w:drawing>
      </w:r>
    </w:p>
    <w:p w:rsidR="00070FAD" w:rsidRPr="007842F3" w:rsidRDefault="00070FAD" w:rsidP="00FD7245">
      <w:pPr>
        <w:rPr>
          <w:b/>
        </w:rPr>
      </w:pPr>
      <w:r w:rsidRPr="007842F3">
        <w:rPr>
          <w:b/>
        </w:rPr>
        <w:t>Steps to edit item:</w:t>
      </w:r>
    </w:p>
    <w:p w:rsidR="00070FAD" w:rsidRDefault="00070FAD" w:rsidP="007842F3">
      <w:pPr>
        <w:pStyle w:val="ListParagraph"/>
        <w:numPr>
          <w:ilvl w:val="0"/>
          <w:numId w:val="75"/>
        </w:numPr>
      </w:pPr>
      <w:r>
        <w:lastRenderedPageBreak/>
        <w:t>Click on the edit icon against the item from the manage item listing</w:t>
      </w:r>
    </w:p>
    <w:p w:rsidR="00070FAD" w:rsidRDefault="00070FAD" w:rsidP="007842F3">
      <w:pPr>
        <w:pStyle w:val="ListParagraph"/>
        <w:numPr>
          <w:ilvl w:val="0"/>
          <w:numId w:val="75"/>
        </w:numPr>
      </w:pPr>
      <w:r>
        <w:t>Edit the details configured as per your requirement</w:t>
      </w:r>
    </w:p>
    <w:p w:rsidR="00070FAD" w:rsidRDefault="00070FAD" w:rsidP="007842F3">
      <w:pPr>
        <w:pStyle w:val="ListParagraph"/>
        <w:numPr>
          <w:ilvl w:val="0"/>
          <w:numId w:val="75"/>
        </w:numPr>
      </w:pPr>
      <w:r>
        <w:t>Click on Update button</w:t>
      </w:r>
    </w:p>
    <w:p w:rsidR="00070FAD" w:rsidRDefault="00070FAD" w:rsidP="00FD7245">
      <w:r>
        <w:t>On successful update, you will be notified with a message as “</w:t>
      </w:r>
      <w:r w:rsidRPr="007842F3">
        <w:rPr>
          <w:b/>
        </w:rPr>
        <w:t xml:space="preserve">Item updated successfully” </w:t>
      </w:r>
      <w:r w:rsidR="007842F3">
        <w:t>and you will be redirected to manage item listing page</w:t>
      </w:r>
    </w:p>
    <w:p w:rsidR="00000000" w:rsidRDefault="00627086">
      <w:pPr>
        <w:pStyle w:val="Heading2"/>
        <w:pPrChange w:id="604" w:author="nupur" w:date="2014-06-13T13:22:00Z">
          <w:pPr>
            <w:pStyle w:val="Heading3"/>
          </w:pPr>
        </w:pPrChange>
      </w:pPr>
      <w:bookmarkStart w:id="605" w:name="_Toc390511972"/>
      <w:r>
        <w:t>Configure BOQ</w:t>
      </w:r>
      <w:bookmarkEnd w:id="605"/>
    </w:p>
    <w:p w:rsidR="00627086" w:rsidRDefault="00627086" w:rsidP="00FD7245">
      <w:r>
        <w:t>Administrator can configure and map BOQ columns and can create a standard BOQ</w:t>
      </w:r>
      <w:r w:rsidR="00A45F86">
        <w:t xml:space="preserve"> format</w:t>
      </w:r>
      <w:r w:rsidR="00FF1D04">
        <w:t xml:space="preserve"> that can be used as bidding forms for events</w:t>
      </w:r>
    </w:p>
    <w:p w:rsidR="00627086" w:rsidRDefault="009D52C8" w:rsidP="00FD7245">
      <w:r>
        <w:rPr>
          <w:noProof/>
        </w:rPr>
        <w:pict>
          <v:shape id="_x0000_s1412" type="#_x0000_t120" style="position:absolute;left:0;text-align:left;margin-left:-.65pt;margin-top:186.25pt;width:23.65pt;height:27.55pt;z-index:252078080" fillcolor="#e36c0a [2409]" strokecolor="#f2f2f2 [3041]" strokeweight="1.5pt">
            <v:shadow on="t" type="perspective" color="#622423 [1605]" opacity=".5" offset="1pt" offset2="-1pt"/>
            <v:textbox style="mso-next-textbox:#_x0000_s1412">
              <w:txbxContent>
                <w:p w:rsidR="008C3EB7" w:rsidRPr="009E4666" w:rsidRDefault="008C3EB7" w:rsidP="00074070">
                  <w:pPr>
                    <w:jc w:val="center"/>
                    <w:rPr>
                      <w:b/>
                      <w:color w:val="000000" w:themeColor="text1"/>
                    </w:rPr>
                  </w:pPr>
                  <w:r>
                    <w:rPr>
                      <w:b/>
                      <w:color w:val="000000" w:themeColor="text1"/>
                    </w:rPr>
                    <w:t>2</w:t>
                  </w:r>
                </w:p>
              </w:txbxContent>
            </v:textbox>
          </v:shape>
        </w:pict>
      </w:r>
      <w:r>
        <w:rPr>
          <w:noProof/>
        </w:rPr>
        <w:pict>
          <v:shape id="_x0000_s1411" type="#_x0000_t120" style="position:absolute;left:0;text-align:left;margin-left:-8.8pt;margin-top:5.95pt;width:23.65pt;height:27.55pt;z-index:252077056" fillcolor="#e36c0a [2409]" strokecolor="#f2f2f2 [3041]" strokeweight="1.5pt">
            <v:shadow on="t" type="perspective" color="#622423 [1605]" opacity=".5" offset="1pt" offset2="-1pt"/>
            <v:textbox style="mso-next-textbox:#_x0000_s1411">
              <w:txbxContent>
                <w:p w:rsidR="008C3EB7" w:rsidRPr="009E4666" w:rsidRDefault="008C3EB7" w:rsidP="00074070">
                  <w:pPr>
                    <w:jc w:val="center"/>
                    <w:rPr>
                      <w:b/>
                      <w:color w:val="000000" w:themeColor="text1"/>
                    </w:rPr>
                  </w:pPr>
                  <w:r>
                    <w:rPr>
                      <w:b/>
                      <w:color w:val="000000" w:themeColor="text1"/>
                    </w:rPr>
                    <w:t>1</w:t>
                  </w:r>
                </w:p>
              </w:txbxContent>
            </v:textbox>
          </v:shape>
        </w:pict>
      </w:r>
      <w:r w:rsidR="00627086">
        <w:rPr>
          <w:noProof/>
        </w:rPr>
        <w:drawing>
          <wp:inline distT="0" distB="0" distL="0" distR="0">
            <wp:extent cx="1765300" cy="2607945"/>
            <wp:effectExtent l="19050" t="0" r="6350" b="0"/>
            <wp:docPr id="226" name="Picture 50" descr="C:\Users\nupur\Desktop\monthly tasks\Admin user manual\Admin manual screen shots\Confugure B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upur\Desktop\monthly tasks\Admin user manual\Admin manual screen shots\Confugure BOQ.png"/>
                    <pic:cNvPicPr>
                      <a:picLocks noChangeAspect="1" noChangeArrowheads="1"/>
                    </pic:cNvPicPr>
                  </pic:nvPicPr>
                  <pic:blipFill>
                    <a:blip r:embed="rId187"/>
                    <a:srcRect/>
                    <a:stretch>
                      <a:fillRect/>
                    </a:stretch>
                  </pic:blipFill>
                  <pic:spPr bwMode="auto">
                    <a:xfrm>
                      <a:off x="0" y="0"/>
                      <a:ext cx="1765300" cy="2607945"/>
                    </a:xfrm>
                    <a:prstGeom prst="rect">
                      <a:avLst/>
                    </a:prstGeom>
                    <a:noFill/>
                    <a:ln w="9525">
                      <a:noFill/>
                      <a:miter lim="800000"/>
                      <a:headEnd/>
                      <a:tailEnd/>
                    </a:ln>
                  </pic:spPr>
                </pic:pic>
              </a:graphicData>
            </a:graphic>
          </wp:inline>
        </w:drawing>
      </w:r>
    </w:p>
    <w:p w:rsidR="00627086" w:rsidRDefault="009D52C8" w:rsidP="00FD7245">
      <w:r>
        <w:rPr>
          <w:noProof/>
        </w:rPr>
        <w:lastRenderedPageBreak/>
        <w:pict>
          <v:shape id="_x0000_s1413" type="#_x0000_t120" style="position:absolute;left:0;text-align:left;margin-left:-24.65pt;margin-top:34.3pt;width:23.65pt;height:27.55pt;z-index:252079104" fillcolor="#e36c0a [2409]" strokecolor="#f2f2f2 [3041]" strokeweight="1.5pt">
            <v:shadow on="t" type="perspective" color="#622423 [1605]" opacity=".5" offset="1pt" offset2="-1pt"/>
            <v:textbox style="mso-next-textbox:#_x0000_s1413">
              <w:txbxContent>
                <w:p w:rsidR="008C3EB7" w:rsidRPr="009E4666" w:rsidRDefault="008C3EB7" w:rsidP="00074070">
                  <w:pPr>
                    <w:jc w:val="center"/>
                    <w:rPr>
                      <w:b/>
                      <w:color w:val="000000" w:themeColor="text1"/>
                    </w:rPr>
                  </w:pPr>
                  <w:r>
                    <w:rPr>
                      <w:b/>
                      <w:color w:val="000000" w:themeColor="text1"/>
                    </w:rPr>
                    <w:t>3</w:t>
                  </w:r>
                </w:p>
              </w:txbxContent>
            </v:textbox>
          </v:shape>
        </w:pict>
      </w:r>
      <w:r>
        <w:rPr>
          <w:noProof/>
        </w:rPr>
        <w:pict>
          <v:shape id="_x0000_s1414" type="#_x0000_t120" style="position:absolute;left:0;text-align:left;margin-left:255.95pt;margin-top:95.05pt;width:23.65pt;height:27.55pt;z-index:252080128" fillcolor="#e36c0a [2409]" strokecolor="#f2f2f2 [3041]" strokeweight="1.5pt">
            <v:shadow on="t" type="perspective" color="#622423 [1605]" opacity=".5" offset="1pt" offset2="-1pt"/>
            <v:textbox style="mso-next-textbox:#_x0000_s1414">
              <w:txbxContent>
                <w:p w:rsidR="008C3EB7" w:rsidRPr="009E4666" w:rsidRDefault="008C3EB7" w:rsidP="00074070">
                  <w:pPr>
                    <w:jc w:val="center"/>
                    <w:rPr>
                      <w:b/>
                      <w:color w:val="000000" w:themeColor="text1"/>
                    </w:rPr>
                  </w:pPr>
                  <w:r>
                    <w:rPr>
                      <w:b/>
                      <w:color w:val="000000" w:themeColor="text1"/>
                    </w:rPr>
                    <w:t>4</w:t>
                  </w:r>
                </w:p>
              </w:txbxContent>
            </v:textbox>
          </v:shape>
        </w:pict>
      </w:r>
      <w:r w:rsidR="00627086">
        <w:rPr>
          <w:noProof/>
        </w:rPr>
        <w:drawing>
          <wp:inline distT="0" distB="0" distL="0" distR="0">
            <wp:extent cx="5943600" cy="3222733"/>
            <wp:effectExtent l="19050" t="0" r="0" b="0"/>
            <wp:docPr id="227" name="Picture 51" descr="C:\Users\nupur\Desktop\monthly tasks\Admin user manual\Admin manual screen shots\configure bo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upur\Desktop\monthly tasks\Admin user manual\Admin manual screen shots\configure boq1.png"/>
                    <pic:cNvPicPr>
                      <a:picLocks noChangeAspect="1" noChangeArrowheads="1"/>
                    </pic:cNvPicPr>
                  </pic:nvPicPr>
                  <pic:blipFill>
                    <a:blip r:embed="rId188"/>
                    <a:srcRect/>
                    <a:stretch>
                      <a:fillRect/>
                    </a:stretch>
                  </pic:blipFill>
                  <pic:spPr bwMode="auto">
                    <a:xfrm>
                      <a:off x="0" y="0"/>
                      <a:ext cx="5943600" cy="3222733"/>
                    </a:xfrm>
                    <a:prstGeom prst="rect">
                      <a:avLst/>
                    </a:prstGeom>
                    <a:noFill/>
                    <a:ln w="9525">
                      <a:noFill/>
                      <a:miter lim="800000"/>
                      <a:headEnd/>
                      <a:tailEnd/>
                    </a:ln>
                  </pic:spPr>
                </pic:pic>
              </a:graphicData>
            </a:graphic>
          </wp:inline>
        </w:drawing>
      </w:r>
    </w:p>
    <w:p w:rsidR="00627086" w:rsidRDefault="00627086" w:rsidP="00FD7245"/>
    <w:p w:rsidR="00627086" w:rsidRDefault="00627086" w:rsidP="00FD7245">
      <w:r>
        <w:rPr>
          <w:noProof/>
        </w:rPr>
        <w:drawing>
          <wp:inline distT="0" distB="0" distL="0" distR="0">
            <wp:extent cx="5943600" cy="396123"/>
            <wp:effectExtent l="19050" t="0" r="0" b="0"/>
            <wp:docPr id="228" name="Picture 52" descr="C:\Users\nupur\Desktop\monthly tasks\Admin user manual\Admin manual screen shots\configure bo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upur\Desktop\monthly tasks\Admin user manual\Admin manual screen shots\configure boq2.png"/>
                    <pic:cNvPicPr>
                      <a:picLocks noChangeAspect="1" noChangeArrowheads="1"/>
                    </pic:cNvPicPr>
                  </pic:nvPicPr>
                  <pic:blipFill>
                    <a:blip r:embed="rId189"/>
                    <a:srcRect/>
                    <a:stretch>
                      <a:fillRect/>
                    </a:stretch>
                  </pic:blipFill>
                  <pic:spPr bwMode="auto">
                    <a:xfrm>
                      <a:off x="0" y="0"/>
                      <a:ext cx="5943600" cy="396123"/>
                    </a:xfrm>
                    <a:prstGeom prst="rect">
                      <a:avLst/>
                    </a:prstGeom>
                    <a:noFill/>
                    <a:ln w="9525">
                      <a:noFill/>
                      <a:miter lim="800000"/>
                      <a:headEnd/>
                      <a:tailEnd/>
                    </a:ln>
                  </pic:spPr>
                </pic:pic>
              </a:graphicData>
            </a:graphic>
          </wp:inline>
        </w:drawing>
      </w:r>
    </w:p>
    <w:p w:rsidR="00627086" w:rsidRDefault="00627086" w:rsidP="00FD7245">
      <w:pPr>
        <w:rPr>
          <w:b/>
        </w:rPr>
      </w:pPr>
      <w:r w:rsidRPr="00627086">
        <w:rPr>
          <w:b/>
        </w:rPr>
        <w:t>Steps to configure BOQ</w:t>
      </w:r>
    </w:p>
    <w:p w:rsidR="00627086" w:rsidRPr="00627086" w:rsidRDefault="00627086" w:rsidP="00627086">
      <w:pPr>
        <w:pStyle w:val="ListParagraph"/>
        <w:numPr>
          <w:ilvl w:val="0"/>
          <w:numId w:val="76"/>
        </w:numPr>
      </w:pPr>
      <w:r w:rsidRPr="00627086">
        <w:t>Click on manage content from administration panel</w:t>
      </w:r>
    </w:p>
    <w:p w:rsidR="00627086" w:rsidRPr="00627086" w:rsidRDefault="00627086" w:rsidP="00627086">
      <w:pPr>
        <w:pStyle w:val="ListParagraph"/>
        <w:numPr>
          <w:ilvl w:val="0"/>
          <w:numId w:val="76"/>
        </w:numPr>
      </w:pPr>
      <w:r w:rsidRPr="00627086">
        <w:t>Click on configure BOQ</w:t>
      </w:r>
    </w:p>
    <w:p w:rsidR="00627086" w:rsidRPr="00627086" w:rsidRDefault="00627086" w:rsidP="00627086">
      <w:pPr>
        <w:pStyle w:val="ListParagraph"/>
        <w:numPr>
          <w:ilvl w:val="0"/>
          <w:numId w:val="76"/>
        </w:numPr>
      </w:pPr>
      <w:r w:rsidRPr="00627086">
        <w:t>Select column type, column header and set  mandatory or not</w:t>
      </w:r>
    </w:p>
    <w:p w:rsidR="00627086" w:rsidRDefault="00627086" w:rsidP="00627086">
      <w:pPr>
        <w:pStyle w:val="ListParagraph"/>
        <w:numPr>
          <w:ilvl w:val="0"/>
          <w:numId w:val="76"/>
        </w:numPr>
      </w:pPr>
      <w:r w:rsidRPr="00627086">
        <w:t>Click on submit</w:t>
      </w:r>
    </w:p>
    <w:p w:rsidR="00FF1D04" w:rsidRDefault="00FF1D04" w:rsidP="00FF1D04">
      <w:r>
        <w:t xml:space="preserve">On successful submit, you will be notified with a message as </w:t>
      </w:r>
      <w:r w:rsidRPr="00FF1D04">
        <w:rPr>
          <w:b/>
        </w:rPr>
        <w:t>“BOQ format configured successfully”</w:t>
      </w:r>
      <w:r>
        <w:t xml:space="preserve"> and you will be able to see BOQ columns listing where you can find recently mapped column</w:t>
      </w:r>
    </w:p>
    <w:p w:rsidR="008A2C14" w:rsidRDefault="008A2C14">
      <w:pPr>
        <w:spacing w:line="276" w:lineRule="auto"/>
        <w:jc w:val="left"/>
        <w:rPr>
          <w:b/>
        </w:rPr>
      </w:pPr>
      <w:r>
        <w:rPr>
          <w:b/>
        </w:rPr>
        <w:br w:type="page"/>
      </w:r>
    </w:p>
    <w:p w:rsidR="00FF1D04" w:rsidRDefault="00FF1D04" w:rsidP="00FF1D04">
      <w:pPr>
        <w:pStyle w:val="ListParagraph"/>
        <w:numPr>
          <w:ilvl w:val="0"/>
          <w:numId w:val="77"/>
        </w:numPr>
        <w:rPr>
          <w:b/>
        </w:rPr>
      </w:pPr>
      <w:r w:rsidRPr="00FF1D04">
        <w:rPr>
          <w:b/>
        </w:rPr>
        <w:lastRenderedPageBreak/>
        <w:t>Remove BOQ column</w:t>
      </w:r>
    </w:p>
    <w:p w:rsidR="00FF1D04" w:rsidRPr="008A2C14" w:rsidRDefault="00FF1D04" w:rsidP="008A2C14">
      <w:pPr>
        <w:ind w:left="360"/>
      </w:pPr>
      <w:r w:rsidRPr="008A2C14">
        <w:t xml:space="preserve">Configure BOQ shows the listing of columns mapped, from the listing you can remove any of the column </w:t>
      </w:r>
    </w:p>
    <w:p w:rsidR="00FF1D04" w:rsidRDefault="00FF1D04" w:rsidP="008A2C14">
      <w:pPr>
        <w:ind w:left="360"/>
        <w:rPr>
          <w:b/>
        </w:rPr>
      </w:pPr>
      <w:r>
        <w:rPr>
          <w:b/>
        </w:rPr>
        <w:t>Steps to remove BOQ column:</w:t>
      </w:r>
    </w:p>
    <w:p w:rsidR="00FF1D04" w:rsidRPr="008A2C14" w:rsidRDefault="00FF1D04" w:rsidP="008A2C14">
      <w:pPr>
        <w:pStyle w:val="ListParagraph"/>
        <w:numPr>
          <w:ilvl w:val="0"/>
          <w:numId w:val="78"/>
        </w:numPr>
      </w:pPr>
      <w:r w:rsidRPr="008A2C14">
        <w:t>Check on the checkbox against the column which you want to remove</w:t>
      </w:r>
    </w:p>
    <w:p w:rsidR="00FF1D04" w:rsidRPr="008A2C14" w:rsidRDefault="00FF1D04" w:rsidP="008A2C14">
      <w:pPr>
        <w:pStyle w:val="ListParagraph"/>
        <w:numPr>
          <w:ilvl w:val="0"/>
          <w:numId w:val="78"/>
        </w:numPr>
      </w:pPr>
      <w:r w:rsidRPr="008A2C14">
        <w:t>Click on remove button</w:t>
      </w:r>
    </w:p>
    <w:p w:rsidR="00FF1D04" w:rsidRPr="008A2C14" w:rsidRDefault="00FF1D04" w:rsidP="008A2C14">
      <w:r w:rsidRPr="008A2C14">
        <w:t>On successful remove you will find the column removed from the BOQ column listing</w:t>
      </w:r>
    </w:p>
    <w:p w:rsidR="00627086" w:rsidRDefault="009D52C8" w:rsidP="00FD7245">
      <w:r>
        <w:rPr>
          <w:noProof/>
        </w:rPr>
        <w:pict>
          <v:shape id="_x0000_s1417" type="#_x0000_t120" style="position:absolute;left:0;text-align:left;margin-left:397.55pt;margin-top:112.85pt;width:23.65pt;height:27.55pt;z-index:252081152" fillcolor="#e36c0a [2409]" strokecolor="#f2f2f2 [3041]" strokeweight="1.5pt">
            <v:shadow on="t" type="perspective" color="#622423 [1605]" opacity=".5" offset="1pt" offset2="-1pt"/>
            <v:textbox style="mso-next-textbox:#_x0000_s1417">
              <w:txbxContent>
                <w:p w:rsidR="008C3EB7" w:rsidRPr="009E4666" w:rsidRDefault="008C3EB7" w:rsidP="00DC3AA7">
                  <w:pPr>
                    <w:jc w:val="center"/>
                    <w:rPr>
                      <w:b/>
                      <w:color w:val="000000" w:themeColor="text1"/>
                    </w:rPr>
                  </w:pPr>
                  <w:r>
                    <w:rPr>
                      <w:b/>
                      <w:color w:val="000000" w:themeColor="text1"/>
                    </w:rPr>
                    <w:t>2</w:t>
                  </w:r>
                </w:p>
              </w:txbxContent>
            </v:textbox>
          </v:shape>
        </w:pict>
      </w:r>
      <w:r>
        <w:rPr>
          <w:noProof/>
        </w:rPr>
        <w:pict>
          <v:shape id="_x0000_s1418" type="#_x0000_t120" style="position:absolute;left:0;text-align:left;margin-left:416.6pt;margin-top:264.45pt;width:23.65pt;height:27.55pt;z-index:252082176" fillcolor="#e36c0a [2409]" strokecolor="#f2f2f2 [3041]" strokeweight="1.5pt">
            <v:shadow on="t" type="perspective" color="#622423 [1605]" opacity=".5" offset="1pt" offset2="-1pt"/>
            <v:textbox style="mso-next-textbox:#_x0000_s1418">
              <w:txbxContent>
                <w:p w:rsidR="008C3EB7" w:rsidRPr="009E4666" w:rsidRDefault="008C3EB7" w:rsidP="00DC3AA7">
                  <w:pPr>
                    <w:jc w:val="center"/>
                    <w:rPr>
                      <w:b/>
                      <w:color w:val="000000" w:themeColor="text1"/>
                    </w:rPr>
                  </w:pPr>
                  <w:r>
                    <w:rPr>
                      <w:b/>
                      <w:color w:val="000000" w:themeColor="text1"/>
                    </w:rPr>
                    <w:t>1</w:t>
                  </w:r>
                </w:p>
              </w:txbxContent>
            </v:textbox>
          </v:shape>
        </w:pict>
      </w:r>
      <w:r w:rsidR="00627086">
        <w:rPr>
          <w:noProof/>
        </w:rPr>
        <w:drawing>
          <wp:inline distT="0" distB="0" distL="0" distR="0">
            <wp:extent cx="5943600" cy="3655655"/>
            <wp:effectExtent l="19050" t="0" r="0" b="0"/>
            <wp:docPr id="229" name="Picture 53" descr="C:\Users\nupur\Desktop\monthly tasks\Admin user manual\Admin manual screen shots\configure bo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upur\Desktop\monthly tasks\Admin user manual\Admin manual screen shots\configure boq3.png"/>
                    <pic:cNvPicPr>
                      <a:picLocks noChangeAspect="1" noChangeArrowheads="1"/>
                    </pic:cNvPicPr>
                  </pic:nvPicPr>
                  <pic:blipFill>
                    <a:blip r:embed="rId190"/>
                    <a:srcRect/>
                    <a:stretch>
                      <a:fillRect/>
                    </a:stretch>
                  </pic:blipFill>
                  <pic:spPr bwMode="auto">
                    <a:xfrm>
                      <a:off x="0" y="0"/>
                      <a:ext cx="5943600" cy="3655655"/>
                    </a:xfrm>
                    <a:prstGeom prst="rect">
                      <a:avLst/>
                    </a:prstGeom>
                    <a:noFill/>
                    <a:ln w="9525">
                      <a:noFill/>
                      <a:miter lim="800000"/>
                      <a:headEnd/>
                      <a:tailEnd/>
                    </a:ln>
                  </pic:spPr>
                </pic:pic>
              </a:graphicData>
            </a:graphic>
          </wp:inline>
        </w:drawing>
      </w:r>
    </w:p>
    <w:p w:rsidR="00FD7245" w:rsidRPr="00FD7245" w:rsidRDefault="00FD7245" w:rsidP="00FD7245"/>
    <w:bookmarkEnd w:id="383"/>
    <w:bookmarkEnd w:id="384"/>
    <w:bookmarkEnd w:id="385"/>
    <w:p w:rsidR="00E80003" w:rsidRDefault="00E80003" w:rsidP="00E80003">
      <w:pPr>
        <w:pStyle w:val="Heading3"/>
      </w:pPr>
      <w:r>
        <w:t>Create combo box/list box</w:t>
      </w:r>
    </w:p>
    <w:p w:rsidR="00E80003" w:rsidRDefault="00E80003" w:rsidP="00E80003">
      <w:r>
        <w:t xml:space="preserve">Administrator can create combo box/list box </w:t>
      </w:r>
      <w:r w:rsidR="00E1425A">
        <w:t xml:space="preserve">master that can be assigned as a control to any of the field </w:t>
      </w:r>
    </w:p>
    <w:p w:rsidR="00E1425A" w:rsidRDefault="009D52C8" w:rsidP="00E80003">
      <w:r>
        <w:rPr>
          <w:noProof/>
        </w:rPr>
        <w:lastRenderedPageBreak/>
        <w:pict>
          <v:shape id="_x0000_s1420" type="#_x0000_t120" style="position:absolute;left:0;text-align:left;margin-left:-4.55pt;margin-top:209.65pt;width:23.65pt;height:27.55pt;z-index:252084224" fillcolor="#e36c0a [2409]" strokecolor="#f2f2f2 [3041]" strokeweight="1.5pt">
            <v:shadow on="t" type="perspective" color="#622423 [1605]" opacity=".5" offset="1pt" offset2="-1pt"/>
            <v:textbox style="mso-next-textbox:#_x0000_s1420">
              <w:txbxContent>
                <w:p w:rsidR="008C3EB7" w:rsidRPr="009E4666" w:rsidRDefault="008C3EB7" w:rsidP="00E1425A">
                  <w:pPr>
                    <w:jc w:val="center"/>
                    <w:rPr>
                      <w:b/>
                      <w:color w:val="000000" w:themeColor="text1"/>
                    </w:rPr>
                  </w:pPr>
                  <w:r>
                    <w:rPr>
                      <w:b/>
                      <w:color w:val="000000" w:themeColor="text1"/>
                    </w:rPr>
                    <w:t>1</w:t>
                  </w:r>
                </w:p>
              </w:txbxContent>
            </v:textbox>
          </v:shape>
        </w:pict>
      </w:r>
      <w:r w:rsidR="00E1425A">
        <w:rPr>
          <w:noProof/>
        </w:rPr>
        <w:drawing>
          <wp:inline distT="0" distB="0" distL="0" distR="0">
            <wp:extent cx="1772920" cy="3235960"/>
            <wp:effectExtent l="19050" t="0" r="0" b="0"/>
            <wp:docPr id="102" name="Picture 1" descr="C:\Users\nupur\Desktop\monthly tasks\Admin user manual\Admin manual screen shots\create combo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create combo box.png"/>
                    <pic:cNvPicPr>
                      <a:picLocks noChangeAspect="1" noChangeArrowheads="1"/>
                    </pic:cNvPicPr>
                  </pic:nvPicPr>
                  <pic:blipFill>
                    <a:blip r:embed="rId191"/>
                    <a:srcRect/>
                    <a:stretch>
                      <a:fillRect/>
                    </a:stretch>
                  </pic:blipFill>
                  <pic:spPr bwMode="auto">
                    <a:xfrm>
                      <a:off x="0" y="0"/>
                      <a:ext cx="1772920" cy="3235960"/>
                    </a:xfrm>
                    <a:prstGeom prst="rect">
                      <a:avLst/>
                    </a:prstGeom>
                    <a:noFill/>
                    <a:ln w="9525">
                      <a:noFill/>
                      <a:miter lim="800000"/>
                      <a:headEnd/>
                      <a:tailEnd/>
                    </a:ln>
                  </pic:spPr>
                </pic:pic>
              </a:graphicData>
            </a:graphic>
          </wp:inline>
        </w:drawing>
      </w:r>
    </w:p>
    <w:p w:rsidR="00981F93" w:rsidRPr="00981F93" w:rsidRDefault="00981F93" w:rsidP="00981F93">
      <w:pPr>
        <w:pStyle w:val="ListParagraph"/>
        <w:numPr>
          <w:ilvl w:val="0"/>
          <w:numId w:val="77"/>
        </w:numPr>
        <w:rPr>
          <w:b/>
        </w:rPr>
      </w:pPr>
      <w:r w:rsidRPr="00981F93">
        <w:rPr>
          <w:b/>
        </w:rPr>
        <w:t>Combo box</w:t>
      </w:r>
    </w:p>
    <w:p w:rsidR="00E1425A" w:rsidRDefault="009D52C8" w:rsidP="00E80003">
      <w:r>
        <w:rPr>
          <w:noProof/>
        </w:rPr>
        <w:pict>
          <v:shape id="_x0000_s1421" type="#_x0000_t120" style="position:absolute;left:0;text-align:left;margin-left:-22.3pt;margin-top:142.1pt;width:23.65pt;height:27.55pt;z-index:252085248" fillcolor="#e36c0a [2409]" strokecolor="#f2f2f2 [3041]" strokeweight="1.5pt">
            <v:shadow on="t" type="perspective" color="#622423 [1605]" opacity=".5" offset="1pt" offset2="-1pt"/>
            <v:textbox style="mso-next-textbox:#_x0000_s1421">
              <w:txbxContent>
                <w:p w:rsidR="008C3EB7" w:rsidRPr="009E4666" w:rsidRDefault="008C3EB7" w:rsidP="001A06F5">
                  <w:pPr>
                    <w:jc w:val="center"/>
                    <w:rPr>
                      <w:b/>
                      <w:color w:val="000000" w:themeColor="text1"/>
                    </w:rPr>
                  </w:pPr>
                  <w:r>
                    <w:rPr>
                      <w:b/>
                      <w:color w:val="000000" w:themeColor="text1"/>
                    </w:rPr>
                    <w:t>3</w:t>
                  </w:r>
                </w:p>
              </w:txbxContent>
            </v:textbox>
          </v:shape>
        </w:pict>
      </w:r>
      <w:r>
        <w:rPr>
          <w:noProof/>
        </w:rPr>
        <w:pict>
          <v:shape id="_x0000_s1427" type="#_x0000_t120" style="position:absolute;left:0;text-align:left;margin-left:-19.35pt;margin-top:35.2pt;width:23.65pt;height:27.55pt;z-index:252087296" fillcolor="#e36c0a [2409]" strokecolor="#f2f2f2 [3041]" strokeweight="1.5pt">
            <v:shadow on="t" type="perspective" color="#622423 [1605]" opacity=".5" offset="1pt" offset2="-1pt"/>
            <v:textbox style="mso-next-textbox:#_x0000_s1427">
              <w:txbxContent>
                <w:p w:rsidR="008C3EB7" w:rsidRPr="009E4666" w:rsidRDefault="008C3EB7" w:rsidP="001A06F5">
                  <w:pPr>
                    <w:jc w:val="center"/>
                    <w:rPr>
                      <w:b/>
                      <w:color w:val="000000" w:themeColor="text1"/>
                    </w:rPr>
                  </w:pPr>
                  <w:r>
                    <w:rPr>
                      <w:b/>
                      <w:color w:val="000000" w:themeColor="text1"/>
                    </w:rPr>
                    <w:t>2</w:t>
                  </w:r>
                </w:p>
              </w:txbxContent>
            </v:textbox>
          </v:shape>
        </w:pict>
      </w:r>
      <w:r>
        <w:rPr>
          <w:noProof/>
        </w:rPr>
        <w:pict>
          <v:shape id="_x0000_s1423" type="#_x0000_t120" style="position:absolute;left:0;text-align:left;margin-left:252.4pt;margin-top:256.7pt;width:23.65pt;height:27.55pt;z-index:252086272" fillcolor="#e36c0a [2409]" strokecolor="#f2f2f2 [3041]" strokeweight="1.5pt">
            <v:shadow on="t" type="perspective" color="#622423 [1605]" opacity=".5" offset="1pt" offset2="-1pt"/>
            <v:textbox style="mso-next-textbox:#_x0000_s1423">
              <w:txbxContent>
                <w:p w:rsidR="008C3EB7" w:rsidRPr="009E4666" w:rsidRDefault="008C3EB7" w:rsidP="001A06F5">
                  <w:pPr>
                    <w:jc w:val="center"/>
                    <w:rPr>
                      <w:b/>
                      <w:color w:val="000000" w:themeColor="text1"/>
                    </w:rPr>
                  </w:pPr>
                  <w:r>
                    <w:rPr>
                      <w:b/>
                      <w:color w:val="000000" w:themeColor="text1"/>
                    </w:rPr>
                    <w:t>4</w:t>
                  </w:r>
                </w:p>
              </w:txbxContent>
            </v:textbox>
          </v:shape>
        </w:pict>
      </w:r>
      <w:r w:rsidR="00E1425A">
        <w:rPr>
          <w:noProof/>
        </w:rPr>
        <w:drawing>
          <wp:inline distT="0" distB="0" distL="0" distR="0">
            <wp:extent cx="5943600" cy="3859499"/>
            <wp:effectExtent l="19050" t="0" r="0" b="0"/>
            <wp:docPr id="112" name="Picture 2" descr="C:\Users\nupur\Desktop\monthly tasks\Admin user manual\Admin manual screen shots\create combo bo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create combo box1.png"/>
                    <pic:cNvPicPr>
                      <a:picLocks noChangeAspect="1" noChangeArrowheads="1"/>
                    </pic:cNvPicPr>
                  </pic:nvPicPr>
                  <pic:blipFill>
                    <a:blip r:embed="rId192"/>
                    <a:srcRect/>
                    <a:stretch>
                      <a:fillRect/>
                    </a:stretch>
                  </pic:blipFill>
                  <pic:spPr bwMode="auto">
                    <a:xfrm>
                      <a:off x="0" y="0"/>
                      <a:ext cx="5943600" cy="3859499"/>
                    </a:xfrm>
                    <a:prstGeom prst="rect">
                      <a:avLst/>
                    </a:prstGeom>
                    <a:noFill/>
                    <a:ln w="9525">
                      <a:noFill/>
                      <a:miter lim="800000"/>
                      <a:headEnd/>
                      <a:tailEnd/>
                    </a:ln>
                  </pic:spPr>
                </pic:pic>
              </a:graphicData>
            </a:graphic>
          </wp:inline>
        </w:drawing>
      </w:r>
    </w:p>
    <w:p w:rsidR="00E1425A" w:rsidRDefault="00E1425A" w:rsidP="00E80003">
      <w:r>
        <w:rPr>
          <w:noProof/>
        </w:rPr>
        <w:lastRenderedPageBreak/>
        <w:drawing>
          <wp:inline distT="0" distB="0" distL="0" distR="0">
            <wp:extent cx="5943600" cy="402748"/>
            <wp:effectExtent l="19050" t="0" r="0" b="0"/>
            <wp:docPr id="126" name="Picture 3" descr="C:\Users\nupur\Desktop\monthly tasks\Admin user manual\Admin manual screen shots\create combo bo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create combo box2.png"/>
                    <pic:cNvPicPr>
                      <a:picLocks noChangeAspect="1" noChangeArrowheads="1"/>
                    </pic:cNvPicPr>
                  </pic:nvPicPr>
                  <pic:blipFill>
                    <a:blip r:embed="rId193"/>
                    <a:srcRect/>
                    <a:stretch>
                      <a:fillRect/>
                    </a:stretch>
                  </pic:blipFill>
                  <pic:spPr bwMode="auto">
                    <a:xfrm>
                      <a:off x="0" y="0"/>
                      <a:ext cx="5943600" cy="402748"/>
                    </a:xfrm>
                    <a:prstGeom prst="rect">
                      <a:avLst/>
                    </a:prstGeom>
                    <a:noFill/>
                    <a:ln w="9525">
                      <a:noFill/>
                      <a:miter lim="800000"/>
                      <a:headEnd/>
                      <a:tailEnd/>
                    </a:ln>
                  </pic:spPr>
                </pic:pic>
              </a:graphicData>
            </a:graphic>
          </wp:inline>
        </w:drawing>
      </w:r>
    </w:p>
    <w:p w:rsidR="001A06F5" w:rsidRDefault="001A06F5" w:rsidP="001A06F5">
      <w:pPr>
        <w:ind w:left="360"/>
        <w:rPr>
          <w:b/>
        </w:rPr>
      </w:pPr>
      <w:r>
        <w:rPr>
          <w:b/>
        </w:rPr>
        <w:t>Steps</w:t>
      </w:r>
      <w:r w:rsidR="00633072">
        <w:rPr>
          <w:b/>
        </w:rPr>
        <w:t xml:space="preserve"> to</w:t>
      </w:r>
      <w:r>
        <w:rPr>
          <w:b/>
        </w:rPr>
        <w:t xml:space="preserve"> create combo box:</w:t>
      </w:r>
    </w:p>
    <w:p w:rsidR="001A06F5" w:rsidRDefault="00650020" w:rsidP="001A06F5">
      <w:pPr>
        <w:pStyle w:val="ListParagraph"/>
        <w:numPr>
          <w:ilvl w:val="0"/>
          <w:numId w:val="79"/>
        </w:numPr>
        <w:spacing w:after="0"/>
      </w:pPr>
      <w:r>
        <w:t>From the manage content, click on create combo box</w:t>
      </w:r>
    </w:p>
    <w:p w:rsidR="00650020" w:rsidRDefault="00650020" w:rsidP="001A06F5">
      <w:pPr>
        <w:pStyle w:val="ListParagraph"/>
        <w:numPr>
          <w:ilvl w:val="0"/>
          <w:numId w:val="79"/>
        </w:numPr>
        <w:spacing w:after="0"/>
      </w:pPr>
      <w:r>
        <w:t>Select type</w:t>
      </w:r>
      <w:r w:rsidR="00E91B79">
        <w:t xml:space="preserve"> as combo box</w:t>
      </w:r>
      <w:r>
        <w:t>, name and calculation requires as per your requirement</w:t>
      </w:r>
    </w:p>
    <w:p w:rsidR="00650020" w:rsidRDefault="00650020" w:rsidP="001A06F5">
      <w:pPr>
        <w:pStyle w:val="ListParagraph"/>
        <w:numPr>
          <w:ilvl w:val="0"/>
          <w:numId w:val="79"/>
        </w:numPr>
        <w:spacing w:after="0"/>
      </w:pPr>
      <w:r>
        <w:t>Specify options to be displayed under combo box also select the default value and comments if required</w:t>
      </w:r>
    </w:p>
    <w:p w:rsidR="00650020" w:rsidRPr="008A2C14" w:rsidRDefault="00650020" w:rsidP="001A06F5">
      <w:pPr>
        <w:pStyle w:val="ListParagraph"/>
        <w:numPr>
          <w:ilvl w:val="0"/>
          <w:numId w:val="79"/>
        </w:numPr>
        <w:spacing w:after="0"/>
      </w:pPr>
      <w:r>
        <w:t>Click on Save button</w:t>
      </w:r>
    </w:p>
    <w:p w:rsidR="001A06F5" w:rsidRDefault="001A06F5" w:rsidP="00D65FBB">
      <w:r w:rsidRPr="001A06F5">
        <w:t xml:space="preserve">On successful </w:t>
      </w:r>
      <w:r w:rsidR="00650020">
        <w:t xml:space="preserve">creation, you will be notified with a message as </w:t>
      </w:r>
      <w:r w:rsidR="002E441D">
        <w:t>“</w:t>
      </w:r>
      <w:r w:rsidR="00650020" w:rsidRPr="002E441D">
        <w:t xml:space="preserve">Combo box/list </w:t>
      </w:r>
      <w:ins w:id="606" w:author="nupur" w:date="2014-06-14T12:27:00Z">
        <w:r w:rsidR="00643E9E">
          <w:t>b</w:t>
        </w:r>
      </w:ins>
      <w:r w:rsidR="00650020" w:rsidRPr="002E441D">
        <w:t>ox created successfully</w:t>
      </w:r>
      <w:r w:rsidR="002E441D">
        <w:t>”</w:t>
      </w:r>
      <w:r w:rsidR="00650020">
        <w:t xml:space="preserve"> and you will be redirected to manage combo box/list box page</w:t>
      </w:r>
    </w:p>
    <w:p w:rsidR="00633072" w:rsidRDefault="00981F93" w:rsidP="00981F93">
      <w:pPr>
        <w:pStyle w:val="ListParagraph"/>
        <w:numPr>
          <w:ilvl w:val="0"/>
          <w:numId w:val="77"/>
        </w:numPr>
        <w:rPr>
          <w:b/>
        </w:rPr>
      </w:pPr>
      <w:r w:rsidRPr="00981F93">
        <w:rPr>
          <w:b/>
        </w:rPr>
        <w:t>List box</w:t>
      </w:r>
    </w:p>
    <w:p w:rsidR="00981F93" w:rsidRDefault="009D52C8" w:rsidP="00981F93">
      <w:pPr>
        <w:rPr>
          <w:b/>
        </w:rPr>
      </w:pPr>
      <w:r>
        <w:rPr>
          <w:b/>
          <w:noProof/>
        </w:rPr>
        <w:pict>
          <v:shape id="_x0000_s1428" type="#_x0000_t120" style="position:absolute;left:0;text-align:left;margin-left:-7.35pt;margin-top:202.6pt;width:23.65pt;height:27.55pt;z-index:252088320" fillcolor="#e36c0a [2409]" strokecolor="#f2f2f2 [3041]" strokeweight="1.5pt">
            <v:shadow on="t" type="perspective" color="#622423 [1605]" opacity=".5" offset="1pt" offset2="-1pt"/>
            <v:textbox style="mso-next-textbox:#_x0000_s1428">
              <w:txbxContent>
                <w:p w:rsidR="008C3EB7" w:rsidRPr="009E4666" w:rsidRDefault="008C3EB7" w:rsidP="00984F50">
                  <w:pPr>
                    <w:jc w:val="center"/>
                    <w:rPr>
                      <w:b/>
                      <w:color w:val="000000" w:themeColor="text1"/>
                    </w:rPr>
                  </w:pPr>
                  <w:r>
                    <w:rPr>
                      <w:b/>
                      <w:color w:val="000000" w:themeColor="text1"/>
                    </w:rPr>
                    <w:t>1</w:t>
                  </w:r>
                </w:p>
              </w:txbxContent>
            </v:textbox>
          </v:shape>
        </w:pict>
      </w:r>
      <w:r w:rsidR="00981F93" w:rsidRPr="00981F93">
        <w:rPr>
          <w:b/>
          <w:noProof/>
        </w:rPr>
        <w:drawing>
          <wp:inline distT="0" distB="0" distL="0" distR="0">
            <wp:extent cx="1772920" cy="3235960"/>
            <wp:effectExtent l="19050" t="0" r="0" b="0"/>
            <wp:docPr id="132" name="Picture 1" descr="C:\Users\nupur\Desktop\monthly tasks\Admin user manual\Admin manual screen shots\create combo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create combo box.png"/>
                    <pic:cNvPicPr>
                      <a:picLocks noChangeAspect="1" noChangeArrowheads="1"/>
                    </pic:cNvPicPr>
                  </pic:nvPicPr>
                  <pic:blipFill>
                    <a:blip r:embed="rId191"/>
                    <a:srcRect/>
                    <a:stretch>
                      <a:fillRect/>
                    </a:stretch>
                  </pic:blipFill>
                  <pic:spPr bwMode="auto">
                    <a:xfrm>
                      <a:off x="0" y="0"/>
                      <a:ext cx="1772920" cy="3235960"/>
                    </a:xfrm>
                    <a:prstGeom prst="rect">
                      <a:avLst/>
                    </a:prstGeom>
                    <a:noFill/>
                    <a:ln w="9525">
                      <a:noFill/>
                      <a:miter lim="800000"/>
                      <a:headEnd/>
                      <a:tailEnd/>
                    </a:ln>
                  </pic:spPr>
                </pic:pic>
              </a:graphicData>
            </a:graphic>
          </wp:inline>
        </w:drawing>
      </w:r>
    </w:p>
    <w:p w:rsidR="00981F93" w:rsidRDefault="009D52C8" w:rsidP="00981F93">
      <w:pPr>
        <w:rPr>
          <w:b/>
        </w:rPr>
      </w:pPr>
      <w:r>
        <w:rPr>
          <w:b/>
          <w:noProof/>
        </w:rPr>
        <w:lastRenderedPageBreak/>
        <w:pict>
          <v:shape id="_x0000_s1431" type="#_x0000_t120" style="position:absolute;left:0;text-align:left;margin-left:253.15pt;margin-top:266.25pt;width:23.65pt;height:27.55pt;z-index:252091392" fillcolor="#e36c0a [2409]" strokecolor="#f2f2f2 [3041]" strokeweight="1.5pt">
            <v:shadow on="t" type="perspective" color="#622423 [1605]" opacity=".5" offset="1pt" offset2="-1pt"/>
            <v:textbox style="mso-next-textbox:#_x0000_s1431">
              <w:txbxContent>
                <w:p w:rsidR="008C3EB7" w:rsidRPr="009E4666" w:rsidRDefault="008C3EB7" w:rsidP="00984F50">
                  <w:pPr>
                    <w:jc w:val="center"/>
                    <w:rPr>
                      <w:b/>
                      <w:color w:val="000000" w:themeColor="text1"/>
                    </w:rPr>
                  </w:pPr>
                  <w:r>
                    <w:rPr>
                      <w:b/>
                      <w:color w:val="000000" w:themeColor="text1"/>
                    </w:rPr>
                    <w:t>4</w:t>
                  </w:r>
                </w:p>
              </w:txbxContent>
            </v:textbox>
          </v:shape>
        </w:pict>
      </w:r>
      <w:r>
        <w:rPr>
          <w:b/>
          <w:noProof/>
        </w:rPr>
        <w:pict>
          <v:shape id="_x0000_s1430" type="#_x0000_t120" style="position:absolute;left:0;text-align:left;margin-left:-17.3pt;margin-top:124.6pt;width:23.65pt;height:27.55pt;z-index:252090368" fillcolor="#e36c0a [2409]" strokecolor="#f2f2f2 [3041]" strokeweight="1.5pt">
            <v:shadow on="t" type="perspective" color="#622423 [1605]" opacity=".5" offset="1pt" offset2="-1pt"/>
            <v:textbox style="mso-next-textbox:#_x0000_s1430">
              <w:txbxContent>
                <w:p w:rsidR="008C3EB7" w:rsidRPr="009E4666" w:rsidRDefault="008C3EB7" w:rsidP="00984F50">
                  <w:pPr>
                    <w:jc w:val="center"/>
                    <w:rPr>
                      <w:b/>
                      <w:color w:val="000000" w:themeColor="text1"/>
                    </w:rPr>
                  </w:pPr>
                  <w:r>
                    <w:rPr>
                      <w:b/>
                      <w:color w:val="000000" w:themeColor="text1"/>
                    </w:rPr>
                    <w:t>3</w:t>
                  </w:r>
                </w:p>
              </w:txbxContent>
            </v:textbox>
          </v:shape>
        </w:pict>
      </w:r>
      <w:r>
        <w:rPr>
          <w:b/>
          <w:noProof/>
        </w:rPr>
        <w:pict>
          <v:shape id="_x0000_s1429" type="#_x0000_t120" style="position:absolute;left:0;text-align:left;margin-left:-24.95pt;margin-top:34pt;width:23.65pt;height:27.55pt;z-index:252089344" fillcolor="#e36c0a [2409]" strokecolor="#f2f2f2 [3041]" strokeweight="1.5pt">
            <v:shadow on="t" type="perspective" color="#622423 [1605]" opacity=".5" offset="1pt" offset2="-1pt"/>
            <v:textbox style="mso-next-textbox:#_x0000_s1429">
              <w:txbxContent>
                <w:p w:rsidR="008C3EB7" w:rsidRPr="009E4666" w:rsidRDefault="008C3EB7" w:rsidP="00984F50">
                  <w:pPr>
                    <w:jc w:val="center"/>
                    <w:rPr>
                      <w:b/>
                      <w:color w:val="000000" w:themeColor="text1"/>
                    </w:rPr>
                  </w:pPr>
                  <w:r>
                    <w:rPr>
                      <w:b/>
                      <w:color w:val="000000" w:themeColor="text1"/>
                    </w:rPr>
                    <w:t>2</w:t>
                  </w:r>
                </w:p>
              </w:txbxContent>
            </v:textbox>
          </v:shape>
        </w:pict>
      </w:r>
      <w:r w:rsidR="00981F93">
        <w:rPr>
          <w:b/>
          <w:noProof/>
        </w:rPr>
        <w:drawing>
          <wp:inline distT="0" distB="0" distL="0" distR="0">
            <wp:extent cx="5943600" cy="4014088"/>
            <wp:effectExtent l="19050" t="0" r="0" b="0"/>
            <wp:docPr id="133" name="Picture 4" descr="C:\Users\nupur\Desktop\monthly tasks\Admin user manual\Admin manual screen shots\create lis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create list box.png"/>
                    <pic:cNvPicPr>
                      <a:picLocks noChangeAspect="1" noChangeArrowheads="1"/>
                    </pic:cNvPicPr>
                  </pic:nvPicPr>
                  <pic:blipFill>
                    <a:blip r:embed="rId194"/>
                    <a:srcRect/>
                    <a:stretch>
                      <a:fillRect/>
                    </a:stretch>
                  </pic:blipFill>
                  <pic:spPr bwMode="auto">
                    <a:xfrm>
                      <a:off x="0" y="0"/>
                      <a:ext cx="5943600" cy="4014088"/>
                    </a:xfrm>
                    <a:prstGeom prst="rect">
                      <a:avLst/>
                    </a:prstGeom>
                    <a:noFill/>
                    <a:ln w="9525">
                      <a:noFill/>
                      <a:miter lim="800000"/>
                      <a:headEnd/>
                      <a:tailEnd/>
                    </a:ln>
                  </pic:spPr>
                </pic:pic>
              </a:graphicData>
            </a:graphic>
          </wp:inline>
        </w:drawing>
      </w:r>
    </w:p>
    <w:p w:rsidR="00981F93" w:rsidRPr="00981F93" w:rsidRDefault="00981F93" w:rsidP="00981F93">
      <w:pPr>
        <w:rPr>
          <w:b/>
        </w:rPr>
      </w:pPr>
      <w:r w:rsidRPr="00981F93">
        <w:rPr>
          <w:b/>
          <w:noProof/>
        </w:rPr>
        <w:drawing>
          <wp:inline distT="0" distB="0" distL="0" distR="0">
            <wp:extent cx="5943600" cy="402748"/>
            <wp:effectExtent l="19050" t="0" r="0" b="0"/>
            <wp:docPr id="134" name="Picture 3" descr="C:\Users\nupur\Desktop\monthly tasks\Admin user manual\Admin manual screen shots\create combo bo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create combo box2.png"/>
                    <pic:cNvPicPr>
                      <a:picLocks noChangeAspect="1" noChangeArrowheads="1"/>
                    </pic:cNvPicPr>
                  </pic:nvPicPr>
                  <pic:blipFill>
                    <a:blip r:embed="rId193"/>
                    <a:srcRect/>
                    <a:stretch>
                      <a:fillRect/>
                    </a:stretch>
                  </pic:blipFill>
                  <pic:spPr bwMode="auto">
                    <a:xfrm>
                      <a:off x="0" y="0"/>
                      <a:ext cx="5943600" cy="402748"/>
                    </a:xfrm>
                    <a:prstGeom prst="rect">
                      <a:avLst/>
                    </a:prstGeom>
                    <a:noFill/>
                    <a:ln w="9525">
                      <a:noFill/>
                      <a:miter lim="800000"/>
                      <a:headEnd/>
                      <a:tailEnd/>
                    </a:ln>
                  </pic:spPr>
                </pic:pic>
              </a:graphicData>
            </a:graphic>
          </wp:inline>
        </w:drawing>
      </w:r>
    </w:p>
    <w:p w:rsidR="00633072" w:rsidRDefault="00633072" w:rsidP="00633072">
      <w:pPr>
        <w:ind w:left="360"/>
        <w:rPr>
          <w:b/>
        </w:rPr>
      </w:pPr>
      <w:r>
        <w:rPr>
          <w:b/>
        </w:rPr>
        <w:t>Steps create list box:</w:t>
      </w:r>
    </w:p>
    <w:p w:rsidR="00633072" w:rsidRDefault="00633072" w:rsidP="00633072">
      <w:pPr>
        <w:pStyle w:val="ListParagraph"/>
        <w:numPr>
          <w:ilvl w:val="0"/>
          <w:numId w:val="80"/>
        </w:numPr>
        <w:spacing w:after="0"/>
      </w:pPr>
      <w:r>
        <w:t>From the manage content, click on create combo box</w:t>
      </w:r>
    </w:p>
    <w:p w:rsidR="00633072" w:rsidRDefault="00633072" w:rsidP="00633072">
      <w:pPr>
        <w:pStyle w:val="ListParagraph"/>
        <w:numPr>
          <w:ilvl w:val="0"/>
          <w:numId w:val="80"/>
        </w:numPr>
        <w:spacing w:after="0"/>
      </w:pPr>
      <w:r>
        <w:t>Select type</w:t>
      </w:r>
      <w:r w:rsidR="00E91B79">
        <w:t xml:space="preserve"> as list box</w:t>
      </w:r>
      <w:r>
        <w:t xml:space="preserve">, </w:t>
      </w:r>
      <w:r w:rsidR="00981F93">
        <w:t>give list box name as</w:t>
      </w:r>
      <w:r>
        <w:t xml:space="preserve"> per your requirement</w:t>
      </w:r>
    </w:p>
    <w:p w:rsidR="00981F93" w:rsidRDefault="00633072" w:rsidP="00633072">
      <w:pPr>
        <w:pStyle w:val="ListParagraph"/>
        <w:numPr>
          <w:ilvl w:val="0"/>
          <w:numId w:val="80"/>
        </w:numPr>
        <w:spacing w:after="0"/>
      </w:pPr>
      <w:r>
        <w:t xml:space="preserve">Specify options to be displayed under </w:t>
      </w:r>
      <w:r w:rsidR="00981F93">
        <w:t xml:space="preserve">list </w:t>
      </w:r>
      <w:r>
        <w:t xml:space="preserve">box </w:t>
      </w:r>
    </w:p>
    <w:p w:rsidR="00633072" w:rsidRPr="008A2C14" w:rsidRDefault="00633072" w:rsidP="00633072">
      <w:pPr>
        <w:pStyle w:val="ListParagraph"/>
        <w:numPr>
          <w:ilvl w:val="0"/>
          <w:numId w:val="80"/>
        </w:numPr>
        <w:spacing w:after="0"/>
      </w:pPr>
      <w:r>
        <w:t>Click on Save button</w:t>
      </w:r>
    </w:p>
    <w:p w:rsidR="00633072" w:rsidRDefault="00633072" w:rsidP="00D65FBB">
      <w:r w:rsidRPr="001A06F5">
        <w:t xml:space="preserve">On successful </w:t>
      </w:r>
      <w:r>
        <w:t xml:space="preserve">creation, you will be notified with a message as </w:t>
      </w:r>
      <w:r w:rsidR="002E441D">
        <w:t>“</w:t>
      </w:r>
      <w:r w:rsidR="009D52C8" w:rsidRPr="009D52C8">
        <w:rPr>
          <w:b/>
          <w:rPrChange w:id="607" w:author="nupur" w:date="2014-06-14T12:28:00Z">
            <w:rPr>
              <w:rFonts w:eastAsiaTheme="majorEastAsia" w:cstheme="majorBidi"/>
              <w:bCs/>
              <w:color w:val="0000FF"/>
              <w:sz w:val="28"/>
              <w:u w:val="single"/>
            </w:rPr>
          </w:rPrChange>
        </w:rPr>
        <w:t>Combo box/list ox created successfully”</w:t>
      </w:r>
      <w:r>
        <w:t xml:space="preserve"> and you will be redirected to manage combo box/list box page</w:t>
      </w:r>
    </w:p>
    <w:p w:rsidR="001A6EB7" w:rsidRPr="001A6EB7" w:rsidRDefault="001A6EB7" w:rsidP="00D65FBB"/>
    <w:p w:rsidR="001A6EB7" w:rsidRDefault="001A6EB7">
      <w:pPr>
        <w:spacing w:line="276" w:lineRule="auto"/>
        <w:jc w:val="left"/>
        <w:rPr>
          <w:rFonts w:eastAsiaTheme="majorEastAsia" w:cstheme="majorBidi"/>
          <w:bCs/>
          <w:color w:val="4F81BD" w:themeColor="accent1"/>
          <w:sz w:val="28"/>
        </w:rPr>
      </w:pPr>
      <w:r>
        <w:br w:type="page"/>
      </w:r>
    </w:p>
    <w:p w:rsidR="00633072" w:rsidRPr="00643E9E" w:rsidRDefault="009D52C8" w:rsidP="001A6EB7">
      <w:pPr>
        <w:pStyle w:val="Heading3"/>
        <w:rPr>
          <w:rPrChange w:id="608" w:author="nupur" w:date="2014-06-14T12:28:00Z">
            <w:rPr>
              <w:highlight w:val="yellow"/>
            </w:rPr>
          </w:rPrChange>
        </w:rPr>
      </w:pPr>
      <w:r w:rsidRPr="009D52C8">
        <w:rPr>
          <w:rPrChange w:id="609" w:author="nupur" w:date="2014-06-14T12:28:00Z">
            <w:rPr>
              <w:color w:val="0000FF"/>
              <w:highlight w:val="yellow"/>
              <w:u w:val="single"/>
            </w:rPr>
          </w:rPrChange>
        </w:rPr>
        <w:lastRenderedPageBreak/>
        <w:t>Manage combo box/list box</w:t>
      </w:r>
    </w:p>
    <w:p w:rsidR="001A6EB7" w:rsidRDefault="001A6EB7" w:rsidP="001A6EB7">
      <w:r>
        <w:t xml:space="preserve">Administrator can search and manage combo box/list box created </w:t>
      </w:r>
    </w:p>
    <w:p w:rsidR="001A6EB7" w:rsidRPr="000122E7" w:rsidRDefault="001A6EB7" w:rsidP="001A6EB7">
      <w:pPr>
        <w:rPr>
          <w:b/>
        </w:rPr>
      </w:pPr>
      <w:r w:rsidRPr="000122E7">
        <w:rPr>
          <w:b/>
        </w:rPr>
        <w:t>Search combo box/list box:</w:t>
      </w:r>
    </w:p>
    <w:p w:rsidR="000122E7" w:rsidRDefault="000122E7" w:rsidP="001A6EB7">
      <w:r>
        <w:t xml:space="preserve">Administrator can search for combo box/list box created by specifying search parameters of combo box/list box name and status </w:t>
      </w:r>
    </w:p>
    <w:p w:rsidR="000122E7" w:rsidRDefault="000122E7" w:rsidP="001A6EB7">
      <w:r>
        <w:rPr>
          <w:noProof/>
        </w:rPr>
        <w:drawing>
          <wp:inline distT="0" distB="0" distL="0" distR="0">
            <wp:extent cx="5943600" cy="1229108"/>
            <wp:effectExtent l="19050" t="0" r="0" b="0"/>
            <wp:docPr id="135" name="Picture 5" descr="C:\Users\nupur\Desktop\monthly tasks\Admin user manual\Admin manual screen shots\search combo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search combo box.png"/>
                    <pic:cNvPicPr>
                      <a:picLocks noChangeAspect="1" noChangeArrowheads="1"/>
                    </pic:cNvPicPr>
                  </pic:nvPicPr>
                  <pic:blipFill>
                    <a:blip r:embed="rId195"/>
                    <a:srcRect/>
                    <a:stretch>
                      <a:fillRect/>
                    </a:stretch>
                  </pic:blipFill>
                  <pic:spPr bwMode="auto">
                    <a:xfrm>
                      <a:off x="0" y="0"/>
                      <a:ext cx="5943600" cy="1229108"/>
                    </a:xfrm>
                    <a:prstGeom prst="rect">
                      <a:avLst/>
                    </a:prstGeom>
                    <a:noFill/>
                    <a:ln w="9525">
                      <a:noFill/>
                      <a:miter lim="800000"/>
                      <a:headEnd/>
                      <a:tailEnd/>
                    </a:ln>
                  </pic:spPr>
                </pic:pic>
              </a:graphicData>
            </a:graphic>
          </wp:inline>
        </w:drawing>
      </w:r>
    </w:p>
    <w:p w:rsidR="000122E7" w:rsidRDefault="000122E7" w:rsidP="001A6EB7">
      <w:pPr>
        <w:rPr>
          <w:b/>
        </w:rPr>
      </w:pPr>
      <w:r w:rsidRPr="000122E7">
        <w:rPr>
          <w:b/>
        </w:rPr>
        <w:t>Steps to search combo box/list box:</w:t>
      </w:r>
    </w:p>
    <w:p w:rsidR="000122E7" w:rsidRDefault="000122E7" w:rsidP="003458BE">
      <w:pPr>
        <w:pStyle w:val="ListParagraph"/>
        <w:numPr>
          <w:ilvl w:val="0"/>
          <w:numId w:val="81"/>
        </w:numPr>
      </w:pPr>
      <w:r>
        <w:t>Enter at least one of the search criteria</w:t>
      </w:r>
    </w:p>
    <w:p w:rsidR="000122E7" w:rsidRDefault="000122E7" w:rsidP="003458BE">
      <w:pPr>
        <w:pStyle w:val="ListParagraph"/>
        <w:numPr>
          <w:ilvl w:val="0"/>
          <w:numId w:val="81"/>
        </w:numPr>
      </w:pPr>
      <w:r>
        <w:t>Click on ‘Search’ button</w:t>
      </w:r>
    </w:p>
    <w:p w:rsidR="000122E7" w:rsidRPr="005F3E16" w:rsidRDefault="000122E7" w:rsidP="000122E7">
      <w:pPr>
        <w:rPr>
          <w:b/>
        </w:rPr>
      </w:pPr>
      <w:r>
        <w:t xml:space="preserve">On successful search, result will be displayed in the listing area that matches the search criteria. If no record has been found that matches the search criteria then you will find a message as </w:t>
      </w:r>
      <w:r w:rsidRPr="005F3E16">
        <w:rPr>
          <w:b/>
        </w:rPr>
        <w:t>“No record found”</w:t>
      </w:r>
    </w:p>
    <w:p w:rsidR="000122E7" w:rsidRDefault="006150A9" w:rsidP="001A6EB7">
      <w:ins w:id="610" w:author="nupur" w:date="2014-06-14T11:55:00Z">
        <w:r>
          <w:rPr>
            <w:noProof/>
            <w:rPrChange w:id="611">
              <w:rPr>
                <w:rFonts w:eastAsiaTheme="majorEastAsia" w:cstheme="majorBidi"/>
                <w:bCs/>
                <w:noProof/>
                <w:color w:val="0000FF"/>
                <w:sz w:val="28"/>
                <w:u w:val="single"/>
              </w:rPr>
            </w:rPrChange>
          </w:rPr>
          <w:drawing>
            <wp:inline distT="0" distB="0" distL="0" distR="0">
              <wp:extent cx="5943600" cy="960467"/>
              <wp:effectExtent l="19050" t="0" r="0" b="0"/>
              <wp:docPr id="3766" name="Picture 2" descr="C:\Users\nupur\Desktop\monthly tasks\Admin user manual\Admin manual screen shots\manage combo box-list bo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manage combo box-list box2.png"/>
                      <pic:cNvPicPr>
                        <a:picLocks noChangeAspect="1" noChangeArrowheads="1"/>
                      </pic:cNvPicPr>
                    </pic:nvPicPr>
                    <pic:blipFill>
                      <a:blip r:embed="rId196"/>
                      <a:srcRect/>
                      <a:stretch>
                        <a:fillRect/>
                      </a:stretch>
                    </pic:blipFill>
                    <pic:spPr bwMode="auto">
                      <a:xfrm>
                        <a:off x="0" y="0"/>
                        <a:ext cx="5943600" cy="960467"/>
                      </a:xfrm>
                      <a:prstGeom prst="rect">
                        <a:avLst/>
                      </a:prstGeom>
                      <a:noFill/>
                      <a:ln w="9525">
                        <a:noFill/>
                        <a:miter lim="800000"/>
                        <a:headEnd/>
                        <a:tailEnd/>
                      </a:ln>
                    </pic:spPr>
                  </pic:pic>
                </a:graphicData>
              </a:graphic>
            </wp:inline>
          </w:drawing>
        </w:r>
      </w:ins>
      <w:del w:id="612" w:author="nupur" w:date="2014-06-14T11:55:00Z">
        <w:r>
          <w:rPr>
            <w:noProof/>
            <w:rPrChange w:id="613">
              <w:rPr>
                <w:rFonts w:eastAsiaTheme="majorEastAsia" w:cstheme="majorBidi"/>
                <w:bCs/>
                <w:noProof/>
                <w:color w:val="0000FF"/>
                <w:sz w:val="28"/>
                <w:u w:val="single"/>
              </w:rPr>
            </w:rPrChange>
          </w:rPr>
          <w:drawing>
            <wp:inline distT="0" distB="0" distL="0" distR="0">
              <wp:extent cx="5943600" cy="868908"/>
              <wp:effectExtent l="19050" t="0" r="0" b="0"/>
              <wp:docPr id="137" name="Picture 6" descr="C:\Users\nupur\Desktop\monthly tasks\Admin user manual\Admin manual screen shots\search combo bo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pur\Desktop\monthly tasks\Admin user manual\Admin manual screen shots\search combo box1.png"/>
                      <pic:cNvPicPr>
                        <a:picLocks noChangeAspect="1" noChangeArrowheads="1"/>
                      </pic:cNvPicPr>
                    </pic:nvPicPr>
                    <pic:blipFill>
                      <a:blip r:embed="rId197"/>
                      <a:srcRect/>
                      <a:stretch>
                        <a:fillRect/>
                      </a:stretch>
                    </pic:blipFill>
                    <pic:spPr bwMode="auto">
                      <a:xfrm>
                        <a:off x="0" y="0"/>
                        <a:ext cx="5943600" cy="868908"/>
                      </a:xfrm>
                      <a:prstGeom prst="rect">
                        <a:avLst/>
                      </a:prstGeom>
                      <a:noFill/>
                      <a:ln w="9525">
                        <a:noFill/>
                        <a:miter lim="800000"/>
                        <a:headEnd/>
                        <a:tailEnd/>
                      </a:ln>
                    </pic:spPr>
                  </pic:pic>
                </a:graphicData>
              </a:graphic>
            </wp:inline>
          </w:drawing>
        </w:r>
      </w:del>
    </w:p>
    <w:p w:rsidR="000122E7" w:rsidRDefault="006150A9" w:rsidP="001A6EB7">
      <w:del w:id="614" w:author="nupur" w:date="2014-06-14T11:55:00Z">
        <w:r>
          <w:rPr>
            <w:noProof/>
            <w:rPrChange w:id="615">
              <w:rPr>
                <w:rFonts w:eastAsiaTheme="majorEastAsia" w:cstheme="majorBidi"/>
                <w:bCs/>
                <w:noProof/>
                <w:color w:val="0000FF"/>
                <w:sz w:val="28"/>
                <w:u w:val="single"/>
              </w:rPr>
            </w:rPrChange>
          </w:rPr>
          <w:drawing>
            <wp:inline distT="0" distB="0" distL="0" distR="0">
              <wp:extent cx="5943600" cy="833609"/>
              <wp:effectExtent l="19050" t="0" r="0" b="0"/>
              <wp:docPr id="235" name="Picture 35" descr="C:\Users\nupur\Desktop\monthly tasks\Admin user manual\Admin manual screen shots\dep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upur\Desktop\monthly tasks\Admin user manual\Admin manual screen shots\dept4.png"/>
                      <pic:cNvPicPr>
                        <a:picLocks noChangeAspect="1" noChangeArrowheads="1"/>
                      </pic:cNvPicPr>
                    </pic:nvPicPr>
                    <pic:blipFill>
                      <a:blip r:embed="rId83"/>
                      <a:srcRect/>
                      <a:stretch>
                        <a:fillRect/>
                      </a:stretch>
                    </pic:blipFill>
                    <pic:spPr bwMode="auto">
                      <a:xfrm>
                        <a:off x="0" y="0"/>
                        <a:ext cx="5943600" cy="833609"/>
                      </a:xfrm>
                      <a:prstGeom prst="rect">
                        <a:avLst/>
                      </a:prstGeom>
                      <a:noFill/>
                      <a:ln w="9525">
                        <a:noFill/>
                        <a:miter lim="800000"/>
                        <a:headEnd/>
                        <a:tailEnd/>
                      </a:ln>
                    </pic:spPr>
                  </pic:pic>
                </a:graphicData>
              </a:graphic>
            </wp:inline>
          </w:drawing>
        </w:r>
      </w:del>
    </w:p>
    <w:p w:rsidR="00330667" w:rsidRPr="00A16E8F" w:rsidRDefault="00330667" w:rsidP="00A16E8F">
      <w:pPr>
        <w:pStyle w:val="ListParagraph"/>
        <w:numPr>
          <w:ilvl w:val="0"/>
          <w:numId w:val="77"/>
        </w:numPr>
        <w:rPr>
          <w:b/>
        </w:rPr>
      </w:pPr>
      <w:r w:rsidRPr="00A16E8F">
        <w:rPr>
          <w:b/>
        </w:rPr>
        <w:t xml:space="preserve">Combo box/List </w:t>
      </w:r>
      <w:r w:rsidR="00A16E8F" w:rsidRPr="00A16E8F">
        <w:rPr>
          <w:b/>
        </w:rPr>
        <w:t>b</w:t>
      </w:r>
      <w:r w:rsidRPr="00A16E8F">
        <w:rPr>
          <w:b/>
        </w:rPr>
        <w:t>ox listing</w:t>
      </w:r>
    </w:p>
    <w:p w:rsidR="00330667" w:rsidRDefault="00330667" w:rsidP="001A6EB7">
      <w:r>
        <w:t>Listing displays combo box/list box created classifying them into two different tabs of Approved and cancelled</w:t>
      </w:r>
    </w:p>
    <w:p w:rsidR="00330667" w:rsidRDefault="00330667" w:rsidP="00A16E8F">
      <w:pPr>
        <w:pStyle w:val="ListParagraph"/>
        <w:numPr>
          <w:ilvl w:val="0"/>
          <w:numId w:val="77"/>
        </w:numPr>
      </w:pPr>
      <w:r w:rsidRPr="008F1B3E">
        <w:rPr>
          <w:b/>
        </w:rPr>
        <w:t>Approved</w:t>
      </w:r>
      <w:r>
        <w:t xml:space="preserve"> – Displays all the approved combo box/list box</w:t>
      </w:r>
    </w:p>
    <w:p w:rsidR="00A16E8F" w:rsidRDefault="00330667" w:rsidP="00A16E8F">
      <w:pPr>
        <w:pStyle w:val="ListParagraph"/>
        <w:numPr>
          <w:ilvl w:val="0"/>
          <w:numId w:val="77"/>
        </w:numPr>
      </w:pPr>
      <w:r w:rsidRPr="008F1B3E">
        <w:rPr>
          <w:b/>
        </w:rPr>
        <w:t>Cancelled</w:t>
      </w:r>
      <w:r>
        <w:t xml:space="preserve"> – Displays cancelled combo box/list box</w:t>
      </w:r>
    </w:p>
    <w:p w:rsidR="00A16E8F" w:rsidRDefault="006150A9" w:rsidP="00A16E8F">
      <w:ins w:id="616" w:author="nupur" w:date="2014-06-14T11:54:00Z">
        <w:r>
          <w:rPr>
            <w:noProof/>
            <w:rPrChange w:id="617">
              <w:rPr>
                <w:rFonts w:eastAsiaTheme="majorEastAsia" w:cstheme="majorBidi"/>
                <w:bCs/>
                <w:noProof/>
                <w:color w:val="0000FF"/>
                <w:sz w:val="28"/>
                <w:u w:val="single"/>
              </w:rPr>
            </w:rPrChange>
          </w:rPr>
          <w:lastRenderedPageBreak/>
          <w:drawing>
            <wp:inline distT="0" distB="0" distL="0" distR="0">
              <wp:extent cx="5943600" cy="2360304"/>
              <wp:effectExtent l="19050" t="0" r="0" b="0"/>
              <wp:docPr id="3760" name="Picture 1" descr="C:\Users\nupur\Desktop\monthly tasks\Admin user manual\Admin manual screen shots\manage combo box-list bo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manage combo box-list box3.png"/>
                      <pic:cNvPicPr>
                        <a:picLocks noChangeAspect="1" noChangeArrowheads="1"/>
                      </pic:cNvPicPr>
                    </pic:nvPicPr>
                    <pic:blipFill>
                      <a:blip r:embed="rId198"/>
                      <a:srcRect/>
                      <a:stretch>
                        <a:fillRect/>
                      </a:stretch>
                    </pic:blipFill>
                    <pic:spPr bwMode="auto">
                      <a:xfrm>
                        <a:off x="0" y="0"/>
                        <a:ext cx="5943600" cy="2360304"/>
                      </a:xfrm>
                      <a:prstGeom prst="rect">
                        <a:avLst/>
                      </a:prstGeom>
                      <a:noFill/>
                      <a:ln w="9525">
                        <a:noFill/>
                        <a:miter lim="800000"/>
                        <a:headEnd/>
                        <a:tailEnd/>
                      </a:ln>
                    </pic:spPr>
                  </pic:pic>
                </a:graphicData>
              </a:graphic>
            </wp:inline>
          </w:drawing>
        </w:r>
      </w:ins>
      <w:del w:id="618" w:author="nupur" w:date="2014-06-14T11:54:00Z">
        <w:r>
          <w:rPr>
            <w:noProof/>
            <w:rPrChange w:id="619">
              <w:rPr>
                <w:rFonts w:eastAsiaTheme="majorEastAsia" w:cstheme="majorBidi"/>
                <w:bCs/>
                <w:noProof/>
                <w:color w:val="0000FF"/>
                <w:sz w:val="28"/>
                <w:u w:val="single"/>
              </w:rPr>
            </w:rPrChange>
          </w:rPr>
          <w:drawing>
            <wp:inline distT="0" distB="0" distL="0" distR="0">
              <wp:extent cx="5944428" cy="1979874"/>
              <wp:effectExtent l="19050" t="0" r="0" b="0"/>
              <wp:docPr id="238" name="Picture 7" descr="C:\Users\nupur\Desktop\monthly tasks\Admin user manual\Admin manual screen shots\combo-list ox 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pur\Desktop\monthly tasks\Admin user manual\Admin manual screen shots\combo-list ox listing.png"/>
                      <pic:cNvPicPr>
                        <a:picLocks noChangeAspect="1" noChangeArrowheads="1"/>
                      </pic:cNvPicPr>
                    </pic:nvPicPr>
                    <pic:blipFill>
                      <a:blip r:embed="rId199"/>
                      <a:srcRect t="38213"/>
                      <a:stretch>
                        <a:fillRect/>
                      </a:stretch>
                    </pic:blipFill>
                    <pic:spPr bwMode="auto">
                      <a:xfrm>
                        <a:off x="0" y="0"/>
                        <a:ext cx="5944428" cy="1979874"/>
                      </a:xfrm>
                      <a:prstGeom prst="rect">
                        <a:avLst/>
                      </a:prstGeom>
                      <a:noFill/>
                      <a:ln w="9525">
                        <a:noFill/>
                        <a:miter lim="800000"/>
                        <a:headEnd/>
                        <a:tailEnd/>
                      </a:ln>
                    </pic:spPr>
                  </pic:pic>
                </a:graphicData>
              </a:graphic>
            </wp:inline>
          </w:drawing>
        </w:r>
      </w:del>
    </w:p>
    <w:p w:rsidR="00961C62" w:rsidRDefault="00961C62" w:rsidP="00A16E8F">
      <w:pPr>
        <w:rPr>
          <w:b/>
        </w:rPr>
      </w:pPr>
      <w:r w:rsidRPr="00961C62">
        <w:rPr>
          <w:b/>
        </w:rPr>
        <w:t>Listing fields:</w:t>
      </w:r>
    </w:p>
    <w:p w:rsidR="0041211E" w:rsidRPr="0041211E" w:rsidRDefault="009D52C8" w:rsidP="003458BE">
      <w:pPr>
        <w:pStyle w:val="ListParagraph"/>
        <w:numPr>
          <w:ilvl w:val="0"/>
          <w:numId w:val="82"/>
        </w:numPr>
        <w:rPr>
          <w:ins w:id="620" w:author="nupur" w:date="2014-06-14T11:53:00Z"/>
          <w:rPrChange w:id="621" w:author="nupur" w:date="2014-06-14T11:53:00Z">
            <w:rPr>
              <w:ins w:id="622" w:author="nupur" w:date="2014-06-14T11:53:00Z"/>
              <w:b/>
            </w:rPr>
          </w:rPrChange>
        </w:rPr>
      </w:pPr>
      <w:ins w:id="623" w:author="nupur" w:date="2014-06-14T11:53:00Z">
        <w:r w:rsidRPr="009D52C8">
          <w:rPr>
            <w:b/>
            <w:rPrChange w:id="624" w:author="nupur" w:date="2014-06-14T11:54:00Z">
              <w:rPr>
                <w:rFonts w:eastAsiaTheme="majorEastAsia" w:cstheme="majorBidi"/>
                <w:bCs/>
                <w:color w:val="0000FF"/>
                <w:sz w:val="28"/>
                <w:u w:val="single"/>
              </w:rPr>
            </w:rPrChange>
          </w:rPr>
          <w:t>Combo box/list box</w:t>
        </w:r>
        <w:r w:rsidR="0041211E">
          <w:t xml:space="preserve"> – Displays </w:t>
        </w:r>
      </w:ins>
      <w:ins w:id="625" w:author="nupur" w:date="2014-06-14T11:54:00Z">
        <w:r w:rsidR="0041211E">
          <w:t>type of box whether combo box or list box</w:t>
        </w:r>
      </w:ins>
    </w:p>
    <w:p w:rsidR="000F41F9" w:rsidRPr="004E158C" w:rsidRDefault="0041211E" w:rsidP="003458BE">
      <w:pPr>
        <w:pStyle w:val="ListParagraph"/>
        <w:numPr>
          <w:ilvl w:val="0"/>
          <w:numId w:val="82"/>
        </w:numPr>
      </w:pPr>
      <w:ins w:id="626" w:author="nupur" w:date="2014-06-14T11:53:00Z">
        <w:r>
          <w:rPr>
            <w:b/>
          </w:rPr>
          <w:t xml:space="preserve">Combo box/list box </w:t>
        </w:r>
      </w:ins>
      <w:r w:rsidR="000F41F9" w:rsidRPr="004E158C">
        <w:rPr>
          <w:b/>
        </w:rPr>
        <w:t xml:space="preserve">Name </w:t>
      </w:r>
      <w:r w:rsidR="000F41F9" w:rsidRPr="004E158C">
        <w:t>– Displays name of the c</w:t>
      </w:r>
      <w:r w:rsidR="004E158C" w:rsidRPr="004E158C">
        <w:t>ombo box/list box created</w:t>
      </w:r>
    </w:p>
    <w:p w:rsidR="004E158C" w:rsidRPr="004E158C" w:rsidRDefault="004E158C" w:rsidP="003458BE">
      <w:pPr>
        <w:pStyle w:val="ListParagraph"/>
        <w:numPr>
          <w:ilvl w:val="0"/>
          <w:numId w:val="82"/>
        </w:numPr>
      </w:pPr>
      <w:r w:rsidRPr="004E158C">
        <w:rPr>
          <w:b/>
        </w:rPr>
        <w:t xml:space="preserve">Preview </w:t>
      </w:r>
      <w:r w:rsidRPr="004E158C">
        <w:t>– Display preview of combo box/ list box</w:t>
      </w:r>
    </w:p>
    <w:p w:rsidR="004E158C" w:rsidRPr="004E158C" w:rsidRDefault="004E158C" w:rsidP="003458BE">
      <w:pPr>
        <w:pStyle w:val="ListParagraph"/>
        <w:numPr>
          <w:ilvl w:val="0"/>
          <w:numId w:val="82"/>
        </w:numPr>
      </w:pPr>
      <w:r w:rsidRPr="004E158C">
        <w:rPr>
          <w:b/>
        </w:rPr>
        <w:t>Creation date</w:t>
      </w:r>
      <w:r w:rsidRPr="004E158C">
        <w:t xml:space="preserve"> – Displays date of creation on which combo box/list box created</w:t>
      </w:r>
    </w:p>
    <w:p w:rsidR="004E158C" w:rsidRPr="004E158C" w:rsidRDefault="004E158C" w:rsidP="003458BE">
      <w:pPr>
        <w:pStyle w:val="ListParagraph"/>
        <w:numPr>
          <w:ilvl w:val="0"/>
          <w:numId w:val="82"/>
        </w:numPr>
      </w:pPr>
      <w:r w:rsidRPr="004E158C">
        <w:rPr>
          <w:b/>
        </w:rPr>
        <w:t>Calculation requires</w:t>
      </w:r>
      <w:r w:rsidRPr="004E158C">
        <w:t xml:space="preserve"> – Displays calculation requires configuration as yes/no </w:t>
      </w:r>
    </w:p>
    <w:p w:rsidR="004E158C" w:rsidRDefault="004E158C" w:rsidP="003458BE">
      <w:pPr>
        <w:pStyle w:val="ListParagraph"/>
        <w:numPr>
          <w:ilvl w:val="0"/>
          <w:numId w:val="82"/>
        </w:numPr>
      </w:pPr>
      <w:r w:rsidRPr="004E158C">
        <w:rPr>
          <w:b/>
        </w:rPr>
        <w:t>Actions</w:t>
      </w:r>
      <w:r w:rsidRPr="004E158C">
        <w:t xml:space="preserve"> – Displays icons through which actions can be performed</w:t>
      </w:r>
      <w:r w:rsidR="00F86975">
        <w:t>\</w:t>
      </w:r>
    </w:p>
    <w:p w:rsidR="00000000" w:rsidRDefault="00F86975">
      <w:pPr>
        <w:pStyle w:val="Heading2"/>
        <w:pPrChange w:id="627" w:author="nupur" w:date="2014-06-13T13:22:00Z">
          <w:pPr>
            <w:pStyle w:val="Heading3"/>
          </w:pPr>
        </w:pPrChange>
      </w:pPr>
      <w:bookmarkStart w:id="628" w:name="_Toc390511973"/>
      <w:r w:rsidRPr="00F86975">
        <w:t>Create marquee</w:t>
      </w:r>
      <w:bookmarkEnd w:id="628"/>
    </w:p>
    <w:p w:rsidR="00961C62" w:rsidRDefault="00F86975" w:rsidP="00A16E8F">
      <w:r>
        <w:t>Administrator can create marquee that floats marquee text as per time configur</w:t>
      </w:r>
      <w:r w:rsidR="00631043">
        <w:t>ed</w:t>
      </w:r>
      <w:r>
        <w:t xml:space="preserve"> on the domain selected</w:t>
      </w:r>
    </w:p>
    <w:p w:rsidR="00B71311" w:rsidRDefault="009D52C8" w:rsidP="00A16E8F">
      <w:r>
        <w:rPr>
          <w:noProof/>
        </w:rPr>
        <w:lastRenderedPageBreak/>
        <w:pict>
          <v:shape id="_x0000_s1432" type="#_x0000_t120" style="position:absolute;left:0;text-align:left;margin-left:-3.25pt;margin-top:262.7pt;width:23.65pt;height:27.55pt;z-index:252092416" fillcolor="#e36c0a [2409]" strokecolor="#f2f2f2 [3041]" strokeweight="1.5pt">
            <v:shadow on="t" type="perspective" color="#622423 [1605]" opacity=".5" offset="1pt" offset2="-1pt"/>
            <v:textbox style="mso-next-textbox:#_x0000_s1432">
              <w:txbxContent>
                <w:p w:rsidR="008C3EB7" w:rsidRPr="009E4666" w:rsidRDefault="008C3EB7" w:rsidP="00B71311">
                  <w:pPr>
                    <w:jc w:val="center"/>
                    <w:rPr>
                      <w:b/>
                      <w:color w:val="000000" w:themeColor="text1"/>
                    </w:rPr>
                  </w:pPr>
                  <w:r>
                    <w:rPr>
                      <w:b/>
                      <w:color w:val="000000" w:themeColor="text1"/>
                    </w:rPr>
                    <w:t>1</w:t>
                  </w:r>
                </w:p>
              </w:txbxContent>
            </v:textbox>
          </v:shape>
        </w:pict>
      </w:r>
      <w:r w:rsidR="00B71311">
        <w:rPr>
          <w:noProof/>
        </w:rPr>
        <w:drawing>
          <wp:inline distT="0" distB="0" distL="0" distR="0">
            <wp:extent cx="1765300" cy="3578225"/>
            <wp:effectExtent l="19050" t="0" r="6350" b="0"/>
            <wp:docPr id="239" name="Picture 8" descr="C:\Users\nupur\Desktop\monthly tasks\Admin user manual\Admin manual screen shots\create marqu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pur\Desktop\monthly tasks\Admin user manual\Admin manual screen shots\create marquee.png"/>
                    <pic:cNvPicPr>
                      <a:picLocks noChangeAspect="1" noChangeArrowheads="1"/>
                    </pic:cNvPicPr>
                  </pic:nvPicPr>
                  <pic:blipFill>
                    <a:blip r:embed="rId200"/>
                    <a:srcRect/>
                    <a:stretch>
                      <a:fillRect/>
                    </a:stretch>
                  </pic:blipFill>
                  <pic:spPr bwMode="auto">
                    <a:xfrm>
                      <a:off x="0" y="0"/>
                      <a:ext cx="1765300" cy="3578225"/>
                    </a:xfrm>
                    <a:prstGeom prst="rect">
                      <a:avLst/>
                    </a:prstGeom>
                    <a:noFill/>
                    <a:ln w="9525">
                      <a:noFill/>
                      <a:miter lim="800000"/>
                      <a:headEnd/>
                      <a:tailEnd/>
                    </a:ln>
                  </pic:spPr>
                </pic:pic>
              </a:graphicData>
            </a:graphic>
          </wp:inline>
        </w:drawing>
      </w:r>
    </w:p>
    <w:p w:rsidR="00B71311" w:rsidRDefault="009D52C8" w:rsidP="00A16E8F">
      <w:r>
        <w:rPr>
          <w:noProof/>
        </w:rPr>
        <w:pict>
          <v:shape id="_x0000_s1434" type="#_x0000_t120" style="position:absolute;left:0;text-align:left;margin-left:-18.25pt;margin-top:83.6pt;width:23.65pt;height:27.55pt;z-index:252094464" fillcolor="#e36c0a [2409]" strokecolor="#f2f2f2 [3041]" strokeweight="1.5pt">
            <v:shadow on="t" type="perspective" color="#622423 [1605]" opacity=".5" offset="1pt" offset2="-1pt"/>
            <v:textbox style="mso-next-textbox:#_x0000_s1434">
              <w:txbxContent>
                <w:p w:rsidR="008C3EB7" w:rsidRPr="009E4666" w:rsidRDefault="008C3EB7" w:rsidP="00B71311">
                  <w:pPr>
                    <w:jc w:val="center"/>
                    <w:rPr>
                      <w:b/>
                      <w:color w:val="000000" w:themeColor="text1"/>
                    </w:rPr>
                  </w:pPr>
                  <w:r>
                    <w:rPr>
                      <w:b/>
                      <w:color w:val="000000" w:themeColor="text1"/>
                    </w:rPr>
                    <w:t>3</w:t>
                  </w:r>
                </w:p>
              </w:txbxContent>
            </v:textbox>
          </v:shape>
        </w:pict>
      </w:r>
      <w:r>
        <w:rPr>
          <w:noProof/>
        </w:rPr>
        <w:pict>
          <v:shape id="_x0000_s1436" type="#_x0000_t120" style="position:absolute;left:0;text-align:left;margin-left:-18.25pt;margin-top:170.6pt;width:23.65pt;height:27.55pt;z-index:252096512" fillcolor="#e36c0a [2409]" strokecolor="#f2f2f2 [3041]" strokeweight="1.5pt">
            <v:shadow on="t" type="perspective" color="#622423 [1605]" opacity=".5" offset="1pt" offset2="-1pt"/>
            <v:textbox style="mso-next-textbox:#_x0000_s1436">
              <w:txbxContent>
                <w:p w:rsidR="008C3EB7" w:rsidRPr="009E4666" w:rsidRDefault="008C3EB7" w:rsidP="00B71311">
                  <w:pPr>
                    <w:jc w:val="center"/>
                    <w:rPr>
                      <w:b/>
                      <w:color w:val="000000" w:themeColor="text1"/>
                    </w:rPr>
                  </w:pPr>
                  <w:r>
                    <w:rPr>
                      <w:b/>
                      <w:color w:val="000000" w:themeColor="text1"/>
                    </w:rPr>
                    <w:t>5</w:t>
                  </w:r>
                </w:p>
              </w:txbxContent>
            </v:textbox>
          </v:shape>
        </w:pict>
      </w:r>
      <w:r>
        <w:rPr>
          <w:noProof/>
        </w:rPr>
        <w:pict>
          <v:shape id="_x0000_s1435" type="#_x0000_t120" style="position:absolute;left:0;text-align:left;margin-left:-18.25pt;margin-top:132.7pt;width:23.65pt;height:27.55pt;z-index:252095488" fillcolor="#e36c0a [2409]" strokecolor="#f2f2f2 [3041]" strokeweight="1.5pt">
            <v:shadow on="t" type="perspective" color="#622423 [1605]" opacity=".5" offset="1pt" offset2="-1pt"/>
            <v:textbox style="mso-next-textbox:#_x0000_s1435">
              <w:txbxContent>
                <w:p w:rsidR="008C3EB7" w:rsidRPr="009E4666" w:rsidRDefault="008C3EB7" w:rsidP="00B71311">
                  <w:pPr>
                    <w:jc w:val="center"/>
                    <w:rPr>
                      <w:b/>
                      <w:color w:val="000000" w:themeColor="text1"/>
                    </w:rPr>
                  </w:pPr>
                  <w:r>
                    <w:rPr>
                      <w:b/>
                      <w:color w:val="000000" w:themeColor="text1"/>
                    </w:rPr>
                    <w:t>4</w:t>
                  </w:r>
                </w:p>
              </w:txbxContent>
            </v:textbox>
          </v:shape>
        </w:pict>
      </w:r>
      <w:r>
        <w:rPr>
          <w:noProof/>
        </w:rPr>
        <w:pict>
          <v:shape id="_x0000_s1433" type="#_x0000_t120" style="position:absolute;left:0;text-align:left;margin-left:-18.25pt;margin-top:36.05pt;width:23.65pt;height:27.55pt;z-index:252093440" fillcolor="#e36c0a [2409]" strokecolor="#f2f2f2 [3041]" strokeweight="1.5pt">
            <v:shadow on="t" type="perspective" color="#622423 [1605]" opacity=".5" offset="1pt" offset2="-1pt"/>
            <v:textbox style="mso-next-textbox:#_x0000_s1433">
              <w:txbxContent>
                <w:p w:rsidR="008C3EB7" w:rsidRPr="009E4666" w:rsidRDefault="008C3EB7" w:rsidP="00B71311">
                  <w:pPr>
                    <w:jc w:val="center"/>
                    <w:rPr>
                      <w:b/>
                      <w:color w:val="000000" w:themeColor="text1"/>
                    </w:rPr>
                  </w:pPr>
                  <w:r>
                    <w:rPr>
                      <w:b/>
                      <w:color w:val="000000" w:themeColor="text1"/>
                    </w:rPr>
                    <w:t>2</w:t>
                  </w:r>
                </w:p>
              </w:txbxContent>
            </v:textbox>
          </v:shape>
        </w:pict>
      </w:r>
      <w:r w:rsidR="00B71311">
        <w:rPr>
          <w:noProof/>
        </w:rPr>
        <w:drawing>
          <wp:inline distT="0" distB="0" distL="0" distR="0">
            <wp:extent cx="5943600" cy="3243482"/>
            <wp:effectExtent l="19050" t="0" r="0" b="0"/>
            <wp:docPr id="240" name="Picture 9" descr="C:\Users\nupur\Desktop\monthly tasks\Admin user manual\Admin manual screen shots\marqu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pur\Desktop\monthly tasks\Admin user manual\Admin manual screen shots\marquee1.png"/>
                    <pic:cNvPicPr>
                      <a:picLocks noChangeAspect="1" noChangeArrowheads="1"/>
                    </pic:cNvPicPr>
                  </pic:nvPicPr>
                  <pic:blipFill>
                    <a:blip r:embed="rId201"/>
                    <a:srcRect/>
                    <a:stretch>
                      <a:fillRect/>
                    </a:stretch>
                  </pic:blipFill>
                  <pic:spPr bwMode="auto">
                    <a:xfrm>
                      <a:off x="0" y="0"/>
                      <a:ext cx="5943600" cy="3243482"/>
                    </a:xfrm>
                    <a:prstGeom prst="rect">
                      <a:avLst/>
                    </a:prstGeom>
                    <a:noFill/>
                    <a:ln w="9525">
                      <a:noFill/>
                      <a:miter lim="800000"/>
                      <a:headEnd/>
                      <a:tailEnd/>
                    </a:ln>
                  </pic:spPr>
                </pic:pic>
              </a:graphicData>
            </a:graphic>
          </wp:inline>
        </w:drawing>
      </w:r>
    </w:p>
    <w:p w:rsidR="00B71311" w:rsidRDefault="009D52C8" w:rsidP="00A16E8F">
      <w:r>
        <w:rPr>
          <w:noProof/>
        </w:rPr>
        <w:lastRenderedPageBreak/>
        <w:pict>
          <v:shape id="_x0000_s1437" type="#_x0000_t120" style="position:absolute;left:0;text-align:left;margin-left:202.55pt;margin-top:43.5pt;width:23.65pt;height:27.55pt;z-index:252097536" fillcolor="#e36c0a [2409]" strokecolor="#f2f2f2 [3041]" strokeweight="1.5pt">
            <v:shadow on="t" type="perspective" color="#622423 [1605]" opacity=".5" offset="1pt" offset2="-1pt"/>
            <v:textbox style="mso-next-textbox:#_x0000_s1437">
              <w:txbxContent>
                <w:p w:rsidR="008C3EB7" w:rsidRPr="009E4666" w:rsidRDefault="008C3EB7" w:rsidP="00B71311">
                  <w:pPr>
                    <w:jc w:val="center"/>
                    <w:rPr>
                      <w:b/>
                      <w:color w:val="000000" w:themeColor="text1"/>
                    </w:rPr>
                  </w:pPr>
                  <w:r>
                    <w:rPr>
                      <w:b/>
                      <w:color w:val="000000" w:themeColor="text1"/>
                    </w:rPr>
                    <w:t>6</w:t>
                  </w:r>
                </w:p>
              </w:txbxContent>
            </v:textbox>
          </v:shape>
        </w:pict>
      </w:r>
      <w:r w:rsidR="00B71311">
        <w:rPr>
          <w:noProof/>
        </w:rPr>
        <w:drawing>
          <wp:inline distT="0" distB="0" distL="0" distR="0">
            <wp:extent cx="5943600" cy="1200396"/>
            <wp:effectExtent l="19050" t="0" r="0" b="0"/>
            <wp:docPr id="241" name="Picture 10" descr="C:\Users\nupur\Desktop\monthly tasks\Admin user manual\Admin manual screen shots\marqu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pur\Desktop\monthly tasks\Admin user manual\Admin manual screen shots\marquee2.png"/>
                    <pic:cNvPicPr>
                      <a:picLocks noChangeAspect="1" noChangeArrowheads="1"/>
                    </pic:cNvPicPr>
                  </pic:nvPicPr>
                  <pic:blipFill>
                    <a:blip r:embed="rId202"/>
                    <a:srcRect/>
                    <a:stretch>
                      <a:fillRect/>
                    </a:stretch>
                  </pic:blipFill>
                  <pic:spPr bwMode="auto">
                    <a:xfrm>
                      <a:off x="0" y="0"/>
                      <a:ext cx="5943600" cy="1200396"/>
                    </a:xfrm>
                    <a:prstGeom prst="rect">
                      <a:avLst/>
                    </a:prstGeom>
                    <a:noFill/>
                    <a:ln w="9525">
                      <a:noFill/>
                      <a:miter lim="800000"/>
                      <a:headEnd/>
                      <a:tailEnd/>
                    </a:ln>
                  </pic:spPr>
                </pic:pic>
              </a:graphicData>
            </a:graphic>
          </wp:inline>
        </w:drawing>
      </w:r>
    </w:p>
    <w:p w:rsidR="00B71311" w:rsidRDefault="00B71311" w:rsidP="00A16E8F">
      <w:r>
        <w:rPr>
          <w:noProof/>
        </w:rPr>
        <w:drawing>
          <wp:inline distT="0" distB="0" distL="0" distR="0">
            <wp:extent cx="5943600" cy="385782"/>
            <wp:effectExtent l="19050" t="0" r="0" b="0"/>
            <wp:docPr id="242" name="Picture 11" descr="C:\Users\nupur\Desktop\monthly tasks\Admin user manual\Admin manual screen shots\marqu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pur\Desktop\monthly tasks\Admin user manual\Admin manual screen shots\marquee3.png"/>
                    <pic:cNvPicPr>
                      <a:picLocks noChangeAspect="1" noChangeArrowheads="1"/>
                    </pic:cNvPicPr>
                  </pic:nvPicPr>
                  <pic:blipFill>
                    <a:blip r:embed="rId203"/>
                    <a:srcRect/>
                    <a:stretch>
                      <a:fillRect/>
                    </a:stretch>
                  </pic:blipFill>
                  <pic:spPr bwMode="auto">
                    <a:xfrm>
                      <a:off x="0" y="0"/>
                      <a:ext cx="5943600" cy="385782"/>
                    </a:xfrm>
                    <a:prstGeom prst="rect">
                      <a:avLst/>
                    </a:prstGeom>
                    <a:noFill/>
                    <a:ln w="9525">
                      <a:noFill/>
                      <a:miter lim="800000"/>
                      <a:headEnd/>
                      <a:tailEnd/>
                    </a:ln>
                  </pic:spPr>
                </pic:pic>
              </a:graphicData>
            </a:graphic>
          </wp:inline>
        </w:drawing>
      </w:r>
    </w:p>
    <w:p w:rsidR="00B71311" w:rsidRPr="007903B4" w:rsidRDefault="00B71311" w:rsidP="00A16E8F">
      <w:pPr>
        <w:rPr>
          <w:b/>
        </w:rPr>
      </w:pPr>
      <w:r w:rsidRPr="007903B4">
        <w:rPr>
          <w:b/>
        </w:rPr>
        <w:t>Steps to create marquee:</w:t>
      </w:r>
    </w:p>
    <w:p w:rsidR="00B71311" w:rsidRDefault="00B71311" w:rsidP="003458BE">
      <w:pPr>
        <w:pStyle w:val="ListParagraph"/>
        <w:numPr>
          <w:ilvl w:val="0"/>
          <w:numId w:val="83"/>
        </w:numPr>
      </w:pPr>
      <w:r>
        <w:t>Click on create marquee, from manage content from the left accordion under administration menu</w:t>
      </w:r>
    </w:p>
    <w:p w:rsidR="00B71311" w:rsidRDefault="00A56CE2" w:rsidP="003458BE">
      <w:pPr>
        <w:pStyle w:val="ListParagraph"/>
        <w:numPr>
          <w:ilvl w:val="0"/>
          <w:numId w:val="83"/>
        </w:numPr>
      </w:pPr>
      <w:r>
        <w:t>Configure marquee location</w:t>
      </w:r>
    </w:p>
    <w:p w:rsidR="00A56CE2" w:rsidRDefault="00A56CE2" w:rsidP="003458BE">
      <w:pPr>
        <w:pStyle w:val="ListParagraph"/>
        <w:numPr>
          <w:ilvl w:val="0"/>
          <w:numId w:val="83"/>
        </w:numPr>
      </w:pPr>
      <w:r>
        <w:t>Configure Marquee start date and time and end date and time</w:t>
      </w:r>
    </w:p>
    <w:p w:rsidR="00A56CE2" w:rsidRDefault="00A56CE2" w:rsidP="003458BE">
      <w:pPr>
        <w:pStyle w:val="ListParagraph"/>
        <w:numPr>
          <w:ilvl w:val="0"/>
          <w:numId w:val="83"/>
        </w:numPr>
      </w:pPr>
      <w:r>
        <w:t xml:space="preserve">Specify marquee text to be floated </w:t>
      </w:r>
    </w:p>
    <w:p w:rsidR="00A56CE2" w:rsidRDefault="00A56CE2" w:rsidP="003458BE">
      <w:pPr>
        <w:pStyle w:val="ListParagraph"/>
        <w:numPr>
          <w:ilvl w:val="0"/>
          <w:numId w:val="83"/>
        </w:numPr>
      </w:pPr>
      <w:r>
        <w:t>Configure domain on which you want marquee to be floated</w:t>
      </w:r>
    </w:p>
    <w:p w:rsidR="007903B4" w:rsidRDefault="007903B4" w:rsidP="007903B4">
      <w:r>
        <w:t xml:space="preserve">On successful creation, you will be notified with a message as </w:t>
      </w:r>
      <w:r w:rsidRPr="007903B4">
        <w:rPr>
          <w:b/>
        </w:rPr>
        <w:t>“Marquee created successfully”</w:t>
      </w:r>
      <w:r>
        <w:t xml:space="preserve"> and you will be redirected to Manage marquees page</w:t>
      </w:r>
    </w:p>
    <w:p w:rsidR="00000000" w:rsidRDefault="0042516A">
      <w:pPr>
        <w:pStyle w:val="Heading2"/>
        <w:pPrChange w:id="629" w:author="nupur" w:date="2014-06-13T13:22:00Z">
          <w:pPr>
            <w:pStyle w:val="Heading3"/>
          </w:pPr>
        </w:pPrChange>
      </w:pPr>
      <w:bookmarkStart w:id="630" w:name="_Toc390511974"/>
      <w:r>
        <w:t>Manage marquee</w:t>
      </w:r>
      <w:bookmarkEnd w:id="630"/>
    </w:p>
    <w:p w:rsidR="000122E7" w:rsidRDefault="0042516A" w:rsidP="001A6EB7">
      <w:r>
        <w:t>Administrator can search and manage marquees created</w:t>
      </w:r>
    </w:p>
    <w:p w:rsidR="00000000" w:rsidRDefault="0042516A">
      <w:pPr>
        <w:pStyle w:val="Heading3"/>
        <w:pPrChange w:id="631" w:author="nupur" w:date="2014-06-13T13:22:00Z">
          <w:pPr>
            <w:pStyle w:val="Heading4"/>
          </w:pPr>
        </w:pPrChange>
      </w:pPr>
      <w:r w:rsidRPr="0042516A">
        <w:t>Search marquee</w:t>
      </w:r>
    </w:p>
    <w:p w:rsidR="0042516A" w:rsidRDefault="0042516A" w:rsidP="001A6EB7">
      <w:r>
        <w:t>Administrator can search marquee by specifying at least one of the search parameter of Marquee text and status of marquee</w:t>
      </w:r>
    </w:p>
    <w:p w:rsidR="0042516A" w:rsidRDefault="009D52C8" w:rsidP="001A6EB7">
      <w:r>
        <w:rPr>
          <w:noProof/>
        </w:rPr>
        <w:pict>
          <v:shape id="_x0000_s1440" type="#_x0000_t120" style="position:absolute;left:0;text-align:left;margin-left:178.9pt;margin-top:69.45pt;width:23.65pt;height:27.55pt;z-index:252099584" fillcolor="#e36c0a [2409]" strokecolor="#f2f2f2 [3041]" strokeweight="1.5pt">
            <v:shadow on="t" type="perspective" color="#622423 [1605]" opacity=".5" offset="1pt" offset2="-1pt"/>
            <v:textbox style="mso-next-textbox:#_x0000_s1440">
              <w:txbxContent>
                <w:p w:rsidR="008C3EB7" w:rsidRPr="009E4666" w:rsidRDefault="008C3EB7" w:rsidP="00070AA4">
                  <w:pPr>
                    <w:jc w:val="center"/>
                    <w:rPr>
                      <w:b/>
                      <w:color w:val="000000" w:themeColor="text1"/>
                    </w:rPr>
                  </w:pPr>
                  <w:r>
                    <w:rPr>
                      <w:b/>
                      <w:color w:val="000000" w:themeColor="text1"/>
                    </w:rPr>
                    <w:t>2</w:t>
                  </w:r>
                </w:p>
              </w:txbxContent>
            </v:textbox>
          </v:shape>
        </w:pict>
      </w:r>
      <w:r>
        <w:rPr>
          <w:noProof/>
        </w:rPr>
        <w:pict>
          <v:shape id="_x0000_s1439" type="#_x0000_t120" style="position:absolute;left:0;text-align:left;margin-left:58.15pt;margin-top:34.3pt;width:23.65pt;height:27.55pt;z-index:252098560" fillcolor="#e36c0a [2409]" strokecolor="#f2f2f2 [3041]" strokeweight="1.5pt">
            <v:shadow on="t" type="perspective" color="#622423 [1605]" opacity=".5" offset="1pt" offset2="-1pt"/>
            <v:textbox style="mso-next-textbox:#_x0000_s1439">
              <w:txbxContent>
                <w:p w:rsidR="008C3EB7" w:rsidRPr="009E4666" w:rsidRDefault="008C3EB7" w:rsidP="00070AA4">
                  <w:pPr>
                    <w:jc w:val="center"/>
                    <w:rPr>
                      <w:b/>
                      <w:color w:val="000000" w:themeColor="text1"/>
                    </w:rPr>
                  </w:pPr>
                  <w:r>
                    <w:rPr>
                      <w:b/>
                      <w:color w:val="000000" w:themeColor="text1"/>
                    </w:rPr>
                    <w:t>1</w:t>
                  </w:r>
                </w:p>
              </w:txbxContent>
            </v:textbox>
          </v:shape>
        </w:pict>
      </w:r>
      <w:r w:rsidR="000A3858">
        <w:rPr>
          <w:noProof/>
        </w:rPr>
        <w:drawing>
          <wp:inline distT="0" distB="0" distL="0" distR="0">
            <wp:extent cx="5943600" cy="1222957"/>
            <wp:effectExtent l="19050" t="0" r="0" b="0"/>
            <wp:docPr id="245" name="Picture 12" descr="C:\Users\nupur\Desktop\monthly tasks\Admin user manual\Admin manual screen shots\search marqu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pur\Desktop\monthly tasks\Admin user manual\Admin manual screen shots\search marquee.png"/>
                    <pic:cNvPicPr>
                      <a:picLocks noChangeAspect="1" noChangeArrowheads="1"/>
                    </pic:cNvPicPr>
                  </pic:nvPicPr>
                  <pic:blipFill>
                    <a:blip r:embed="rId204"/>
                    <a:srcRect/>
                    <a:stretch>
                      <a:fillRect/>
                    </a:stretch>
                  </pic:blipFill>
                  <pic:spPr bwMode="auto">
                    <a:xfrm>
                      <a:off x="0" y="0"/>
                      <a:ext cx="5943600" cy="1222957"/>
                    </a:xfrm>
                    <a:prstGeom prst="rect">
                      <a:avLst/>
                    </a:prstGeom>
                    <a:noFill/>
                    <a:ln w="9525">
                      <a:noFill/>
                      <a:miter lim="800000"/>
                      <a:headEnd/>
                      <a:tailEnd/>
                    </a:ln>
                  </pic:spPr>
                </pic:pic>
              </a:graphicData>
            </a:graphic>
          </wp:inline>
        </w:drawing>
      </w:r>
    </w:p>
    <w:p w:rsidR="000A3858" w:rsidRDefault="000A3858" w:rsidP="001A6EB7"/>
    <w:p w:rsidR="0042516A" w:rsidRDefault="0042516A" w:rsidP="0042516A">
      <w:pPr>
        <w:rPr>
          <w:b/>
        </w:rPr>
      </w:pPr>
      <w:r w:rsidRPr="0053001B">
        <w:rPr>
          <w:b/>
        </w:rPr>
        <w:lastRenderedPageBreak/>
        <w:t xml:space="preserve">Steps to </w:t>
      </w:r>
      <w:r>
        <w:rPr>
          <w:b/>
        </w:rPr>
        <w:t xml:space="preserve">Search </w:t>
      </w:r>
      <w:r w:rsidR="00CD648D">
        <w:rPr>
          <w:b/>
        </w:rPr>
        <w:t>marquee</w:t>
      </w:r>
      <w:r w:rsidRPr="0053001B">
        <w:rPr>
          <w:b/>
        </w:rPr>
        <w:t>:</w:t>
      </w:r>
    </w:p>
    <w:p w:rsidR="0042516A" w:rsidRDefault="0042516A" w:rsidP="003458BE">
      <w:pPr>
        <w:pStyle w:val="ListParagraph"/>
        <w:numPr>
          <w:ilvl w:val="0"/>
          <w:numId w:val="84"/>
        </w:numPr>
      </w:pPr>
      <w:r>
        <w:t>Enter at least one of the search criteria</w:t>
      </w:r>
    </w:p>
    <w:p w:rsidR="0042516A" w:rsidRDefault="0042516A" w:rsidP="003458BE">
      <w:pPr>
        <w:pStyle w:val="ListParagraph"/>
        <w:numPr>
          <w:ilvl w:val="0"/>
          <w:numId w:val="84"/>
        </w:numPr>
      </w:pPr>
      <w:r>
        <w:t>Click on ‘Search’ button</w:t>
      </w:r>
    </w:p>
    <w:p w:rsidR="0042516A" w:rsidRDefault="0042516A" w:rsidP="0042516A">
      <w:pPr>
        <w:rPr>
          <w:b/>
        </w:rPr>
      </w:pPr>
      <w:r>
        <w:t xml:space="preserve">On successful search, result will be displayed in the listing area that matches the search criteria. If no record has been found that matches the search criteria then you will find a message as </w:t>
      </w:r>
      <w:r w:rsidRPr="005F3E16">
        <w:rPr>
          <w:b/>
        </w:rPr>
        <w:t>“No record found”</w:t>
      </w:r>
    </w:p>
    <w:p w:rsidR="000A3858" w:rsidRPr="005F3E16" w:rsidRDefault="000A3858" w:rsidP="0042516A">
      <w:pPr>
        <w:rPr>
          <w:b/>
        </w:rPr>
      </w:pPr>
      <w:r>
        <w:rPr>
          <w:b/>
          <w:noProof/>
        </w:rPr>
        <w:drawing>
          <wp:inline distT="0" distB="0" distL="0" distR="0">
            <wp:extent cx="5943600" cy="729509"/>
            <wp:effectExtent l="19050" t="0" r="0" b="0"/>
            <wp:docPr id="246" name="Picture 13" descr="C:\Users\nupur\Desktop\monthly tasks\Admin user manual\Admin manual screen shots\search marqu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pur\Desktop\monthly tasks\Admin user manual\Admin manual screen shots\search marquee1.png"/>
                    <pic:cNvPicPr>
                      <a:picLocks noChangeAspect="1" noChangeArrowheads="1"/>
                    </pic:cNvPicPr>
                  </pic:nvPicPr>
                  <pic:blipFill>
                    <a:blip r:embed="rId205"/>
                    <a:srcRect/>
                    <a:stretch>
                      <a:fillRect/>
                    </a:stretch>
                  </pic:blipFill>
                  <pic:spPr bwMode="auto">
                    <a:xfrm>
                      <a:off x="0" y="0"/>
                      <a:ext cx="5943600" cy="729509"/>
                    </a:xfrm>
                    <a:prstGeom prst="rect">
                      <a:avLst/>
                    </a:prstGeom>
                    <a:noFill/>
                    <a:ln w="9525">
                      <a:noFill/>
                      <a:miter lim="800000"/>
                      <a:headEnd/>
                      <a:tailEnd/>
                    </a:ln>
                  </pic:spPr>
                </pic:pic>
              </a:graphicData>
            </a:graphic>
          </wp:inline>
        </w:drawing>
      </w:r>
    </w:p>
    <w:p w:rsidR="0042516A" w:rsidRDefault="009E0C0F" w:rsidP="001A6EB7">
      <w:pPr>
        <w:rPr>
          <w:b/>
        </w:rPr>
      </w:pPr>
      <w:r w:rsidRPr="009E0C0F">
        <w:rPr>
          <w:b/>
        </w:rPr>
        <w:t>Marquee listing:</w:t>
      </w:r>
    </w:p>
    <w:p w:rsidR="009E0C0F" w:rsidRPr="00C2397D" w:rsidRDefault="00AF69B5" w:rsidP="001A6EB7">
      <w:r w:rsidRPr="00C2397D">
        <w:t xml:space="preserve">Lists details of marquees created </w:t>
      </w:r>
    </w:p>
    <w:p w:rsidR="00AF69B5" w:rsidRDefault="00AF69B5" w:rsidP="001A6EB7">
      <w:pPr>
        <w:rPr>
          <w:b/>
        </w:rPr>
      </w:pPr>
      <w:r>
        <w:rPr>
          <w:b/>
        </w:rPr>
        <w:t>Listing fields:</w:t>
      </w:r>
    </w:p>
    <w:p w:rsidR="00AF69B5" w:rsidRPr="00C2397D" w:rsidRDefault="00AF69B5" w:rsidP="003458BE">
      <w:pPr>
        <w:pStyle w:val="ListParagraph"/>
        <w:numPr>
          <w:ilvl w:val="0"/>
          <w:numId w:val="85"/>
        </w:numPr>
      </w:pPr>
      <w:r w:rsidRPr="00C2397D">
        <w:rPr>
          <w:b/>
        </w:rPr>
        <w:t>Marquee text</w:t>
      </w:r>
      <w:r w:rsidRPr="00C2397D">
        <w:t xml:space="preserve"> – Displays marquee text configured</w:t>
      </w:r>
    </w:p>
    <w:p w:rsidR="00AF69B5" w:rsidRPr="00C2397D" w:rsidRDefault="00AF69B5" w:rsidP="003458BE">
      <w:pPr>
        <w:pStyle w:val="ListParagraph"/>
        <w:numPr>
          <w:ilvl w:val="0"/>
          <w:numId w:val="85"/>
        </w:numPr>
      </w:pPr>
      <w:r w:rsidRPr="00C2397D">
        <w:rPr>
          <w:b/>
        </w:rPr>
        <w:t>Displays location</w:t>
      </w:r>
      <w:r w:rsidRPr="00C2397D">
        <w:t xml:space="preserve"> – Displays location of the marquee configured</w:t>
      </w:r>
    </w:p>
    <w:p w:rsidR="00AF69B5" w:rsidRPr="00C2397D" w:rsidRDefault="00AF69B5" w:rsidP="003458BE">
      <w:pPr>
        <w:pStyle w:val="ListParagraph"/>
        <w:numPr>
          <w:ilvl w:val="0"/>
          <w:numId w:val="85"/>
        </w:numPr>
      </w:pPr>
      <w:r w:rsidRPr="00C2397D">
        <w:rPr>
          <w:b/>
        </w:rPr>
        <w:t>Start date and time</w:t>
      </w:r>
      <w:r w:rsidRPr="00C2397D">
        <w:t xml:space="preserve"> – Displays marquees configured start date and time </w:t>
      </w:r>
    </w:p>
    <w:p w:rsidR="00AF69B5" w:rsidRPr="00C2397D" w:rsidRDefault="00AF69B5" w:rsidP="003458BE">
      <w:pPr>
        <w:pStyle w:val="ListParagraph"/>
        <w:numPr>
          <w:ilvl w:val="0"/>
          <w:numId w:val="85"/>
        </w:numPr>
      </w:pPr>
      <w:r w:rsidRPr="00C2397D">
        <w:rPr>
          <w:b/>
        </w:rPr>
        <w:t>End date and time</w:t>
      </w:r>
      <w:r w:rsidRPr="00C2397D">
        <w:t xml:space="preserve"> – Displays marquees configured end date and time </w:t>
      </w:r>
    </w:p>
    <w:p w:rsidR="00AF69B5" w:rsidRPr="00C2397D" w:rsidRDefault="00AF69B5" w:rsidP="003458BE">
      <w:pPr>
        <w:pStyle w:val="ListParagraph"/>
        <w:numPr>
          <w:ilvl w:val="0"/>
          <w:numId w:val="85"/>
        </w:numPr>
      </w:pPr>
      <w:r w:rsidRPr="00C2397D">
        <w:rPr>
          <w:b/>
        </w:rPr>
        <w:t xml:space="preserve">Status </w:t>
      </w:r>
      <w:r w:rsidRPr="00C2397D">
        <w:t>– Displays status of marquee to be approved or cancelled</w:t>
      </w:r>
    </w:p>
    <w:p w:rsidR="00AD73F6" w:rsidRDefault="00AF69B5" w:rsidP="003458BE">
      <w:pPr>
        <w:pStyle w:val="ListParagraph"/>
        <w:numPr>
          <w:ilvl w:val="0"/>
          <w:numId w:val="85"/>
        </w:numPr>
      </w:pPr>
      <w:r w:rsidRPr="00C2397D">
        <w:rPr>
          <w:b/>
        </w:rPr>
        <w:t>Actions</w:t>
      </w:r>
      <w:r w:rsidRPr="00C2397D">
        <w:t xml:space="preserve"> – Lists icons through which actions can be performed on marquee created</w:t>
      </w:r>
    </w:p>
    <w:p w:rsidR="00AD73F6" w:rsidRDefault="00AD73F6" w:rsidP="00AD73F6">
      <w:pPr>
        <w:spacing w:line="276" w:lineRule="auto"/>
        <w:jc w:val="left"/>
      </w:pPr>
    </w:p>
    <w:p w:rsidR="00000000" w:rsidRDefault="00AD73F6">
      <w:pPr>
        <w:pStyle w:val="Heading3"/>
        <w:pPrChange w:id="632" w:author="nupur" w:date="2014-06-13T13:22:00Z">
          <w:pPr>
            <w:pStyle w:val="Heading4"/>
          </w:pPr>
        </w:pPrChange>
      </w:pPr>
      <w:r>
        <w:t>Edit marquee</w:t>
      </w:r>
    </w:p>
    <w:p w:rsidR="00AD73F6" w:rsidRDefault="00AD73F6" w:rsidP="00AD73F6">
      <w:pPr>
        <w:ind w:left="360"/>
      </w:pPr>
      <w:r>
        <w:t>Administrator can update marquee details configured</w:t>
      </w:r>
    </w:p>
    <w:p w:rsidR="00AD73F6" w:rsidRDefault="009D52C8" w:rsidP="00AD73F6">
      <w:r>
        <w:rPr>
          <w:noProof/>
        </w:rPr>
        <w:lastRenderedPageBreak/>
        <w:pict>
          <v:shape id="_x0000_s1441" type="#_x0000_t120" style="position:absolute;left:0;text-align:left;margin-left:433.3pt;margin-top:120.3pt;width:23.65pt;height:27.55pt;z-index:252100608" fillcolor="#e36c0a [2409]" strokecolor="#f2f2f2 [3041]" strokeweight="1.5pt">
            <v:shadow on="t" type="perspective" color="#622423 [1605]" opacity=".5" offset="1pt" offset2="-1pt"/>
            <v:textbox style="mso-next-textbox:#_x0000_s1441">
              <w:txbxContent>
                <w:p w:rsidR="008C3EB7" w:rsidRPr="009E4666" w:rsidRDefault="008C3EB7" w:rsidP="00070AA4">
                  <w:pPr>
                    <w:jc w:val="center"/>
                    <w:rPr>
                      <w:b/>
                      <w:color w:val="000000" w:themeColor="text1"/>
                    </w:rPr>
                  </w:pPr>
                  <w:r>
                    <w:rPr>
                      <w:b/>
                      <w:color w:val="000000" w:themeColor="text1"/>
                    </w:rPr>
                    <w:t>1</w:t>
                  </w:r>
                </w:p>
              </w:txbxContent>
            </v:textbox>
          </v:shape>
        </w:pict>
      </w:r>
      <w:r w:rsidR="00AD73F6">
        <w:rPr>
          <w:noProof/>
        </w:rPr>
        <w:drawing>
          <wp:inline distT="0" distB="0" distL="0" distR="0">
            <wp:extent cx="5943600" cy="2125830"/>
            <wp:effectExtent l="19050" t="0" r="0" b="0"/>
            <wp:docPr id="249" name="Picture 16" descr="C:\Users\nupur\Desktop\monthly tasks\Admin user manual\Admin manual screen shots\edit marqu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upur\Desktop\monthly tasks\Admin user manual\Admin manual screen shots\edit marquee.png"/>
                    <pic:cNvPicPr>
                      <a:picLocks noChangeAspect="1" noChangeArrowheads="1"/>
                    </pic:cNvPicPr>
                  </pic:nvPicPr>
                  <pic:blipFill>
                    <a:blip r:embed="rId206"/>
                    <a:srcRect/>
                    <a:stretch>
                      <a:fillRect/>
                    </a:stretch>
                  </pic:blipFill>
                  <pic:spPr bwMode="auto">
                    <a:xfrm>
                      <a:off x="0" y="0"/>
                      <a:ext cx="5943600" cy="2125830"/>
                    </a:xfrm>
                    <a:prstGeom prst="rect">
                      <a:avLst/>
                    </a:prstGeom>
                    <a:noFill/>
                    <a:ln w="9525">
                      <a:noFill/>
                      <a:miter lim="800000"/>
                      <a:headEnd/>
                      <a:tailEnd/>
                    </a:ln>
                  </pic:spPr>
                </pic:pic>
              </a:graphicData>
            </a:graphic>
          </wp:inline>
        </w:drawing>
      </w:r>
    </w:p>
    <w:p w:rsidR="00AD73F6" w:rsidRDefault="009D52C8" w:rsidP="00AD73F6">
      <w:r>
        <w:rPr>
          <w:noProof/>
        </w:rPr>
        <w:pict>
          <v:shape id="_x0000_s1443" type="#_x0000_t120" style="position:absolute;left:0;text-align:left;margin-left:79.55pt;margin-top:192.7pt;width:23.65pt;height:27.55pt;z-index:252102656" fillcolor="#e36c0a [2409]" strokecolor="#f2f2f2 [3041]" strokeweight="1.5pt">
            <v:shadow on="t" type="perspective" color="#622423 [1605]" opacity=".5" offset="1pt" offset2="-1pt"/>
            <v:textbox style="mso-next-textbox:#_x0000_s1443">
              <w:txbxContent>
                <w:p w:rsidR="008C3EB7" w:rsidRPr="009E4666" w:rsidRDefault="008C3EB7" w:rsidP="00070AA4">
                  <w:pPr>
                    <w:jc w:val="center"/>
                    <w:rPr>
                      <w:b/>
                      <w:color w:val="000000" w:themeColor="text1"/>
                    </w:rPr>
                  </w:pPr>
                  <w:r>
                    <w:rPr>
                      <w:b/>
                      <w:color w:val="000000" w:themeColor="text1"/>
                    </w:rPr>
                    <w:t>3</w:t>
                  </w:r>
                </w:p>
              </w:txbxContent>
            </v:textbox>
          </v:shape>
        </w:pict>
      </w:r>
      <w:r>
        <w:rPr>
          <w:noProof/>
        </w:rPr>
        <w:pict>
          <v:shape id="_x0000_s1442" type="#_x0000_t120" style="position:absolute;left:0;text-align:left;margin-left:87pt;margin-top:6.75pt;width:23.65pt;height:27.55pt;z-index:252101632" fillcolor="#e36c0a [2409]" strokecolor="#f2f2f2 [3041]" strokeweight="1.5pt">
            <v:shadow on="t" type="perspective" color="#622423 [1605]" opacity=".5" offset="1pt" offset2="-1pt"/>
            <v:textbox style="mso-next-textbox:#_x0000_s1442">
              <w:txbxContent>
                <w:p w:rsidR="008C3EB7" w:rsidRPr="009E4666" w:rsidRDefault="008C3EB7" w:rsidP="00070AA4">
                  <w:pPr>
                    <w:jc w:val="center"/>
                    <w:rPr>
                      <w:b/>
                      <w:color w:val="000000" w:themeColor="text1"/>
                    </w:rPr>
                  </w:pPr>
                  <w:r>
                    <w:rPr>
                      <w:b/>
                      <w:color w:val="000000" w:themeColor="text1"/>
                    </w:rPr>
                    <w:t>2</w:t>
                  </w:r>
                </w:p>
              </w:txbxContent>
            </v:textbox>
          </v:shape>
        </w:pict>
      </w:r>
      <w:r w:rsidR="00AD73F6">
        <w:rPr>
          <w:noProof/>
        </w:rPr>
        <w:drawing>
          <wp:inline distT="0" distB="0" distL="0" distR="0">
            <wp:extent cx="5943600" cy="3098836"/>
            <wp:effectExtent l="19050" t="0" r="0" b="0"/>
            <wp:docPr id="250" name="Picture 17" descr="C:\Users\nupur\Desktop\monthly tasks\Admin user manual\Admin manual screen shots\edit marqu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upur\Desktop\monthly tasks\Admin user manual\Admin manual screen shots\edit marquee1.png"/>
                    <pic:cNvPicPr>
                      <a:picLocks noChangeAspect="1" noChangeArrowheads="1"/>
                    </pic:cNvPicPr>
                  </pic:nvPicPr>
                  <pic:blipFill>
                    <a:blip r:embed="rId207"/>
                    <a:srcRect/>
                    <a:stretch>
                      <a:fillRect/>
                    </a:stretch>
                  </pic:blipFill>
                  <pic:spPr bwMode="auto">
                    <a:xfrm>
                      <a:off x="0" y="0"/>
                      <a:ext cx="5943600" cy="3098836"/>
                    </a:xfrm>
                    <a:prstGeom prst="rect">
                      <a:avLst/>
                    </a:prstGeom>
                    <a:noFill/>
                    <a:ln w="9525">
                      <a:noFill/>
                      <a:miter lim="800000"/>
                      <a:headEnd/>
                      <a:tailEnd/>
                    </a:ln>
                  </pic:spPr>
                </pic:pic>
              </a:graphicData>
            </a:graphic>
          </wp:inline>
        </w:drawing>
      </w:r>
      <w:r w:rsidR="00AD73F6">
        <w:rPr>
          <w:noProof/>
        </w:rPr>
        <w:drawing>
          <wp:inline distT="0" distB="0" distL="0" distR="0">
            <wp:extent cx="5943600" cy="423858"/>
            <wp:effectExtent l="19050" t="0" r="0" b="0"/>
            <wp:docPr id="251" name="Picture 18" descr="C:\Users\nupur\Desktop\monthly tasks\Admin user manual\Admin manual screen shots\edit marqu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upur\Desktop\monthly tasks\Admin user manual\Admin manual screen shots\edit marquee2.png"/>
                    <pic:cNvPicPr>
                      <a:picLocks noChangeAspect="1" noChangeArrowheads="1"/>
                    </pic:cNvPicPr>
                  </pic:nvPicPr>
                  <pic:blipFill>
                    <a:blip r:embed="rId208"/>
                    <a:srcRect/>
                    <a:stretch>
                      <a:fillRect/>
                    </a:stretch>
                  </pic:blipFill>
                  <pic:spPr bwMode="auto">
                    <a:xfrm>
                      <a:off x="0" y="0"/>
                      <a:ext cx="5943600" cy="423858"/>
                    </a:xfrm>
                    <a:prstGeom prst="rect">
                      <a:avLst/>
                    </a:prstGeom>
                    <a:noFill/>
                    <a:ln w="9525">
                      <a:noFill/>
                      <a:miter lim="800000"/>
                      <a:headEnd/>
                      <a:tailEnd/>
                    </a:ln>
                  </pic:spPr>
                </pic:pic>
              </a:graphicData>
            </a:graphic>
          </wp:inline>
        </w:drawing>
      </w:r>
    </w:p>
    <w:p w:rsidR="00AD73F6" w:rsidRPr="00F00425" w:rsidRDefault="00AD73F6" w:rsidP="00AD73F6">
      <w:pPr>
        <w:rPr>
          <w:b/>
        </w:rPr>
      </w:pPr>
      <w:r w:rsidRPr="00F00425">
        <w:rPr>
          <w:b/>
        </w:rPr>
        <w:t>Steps to edit marquee:</w:t>
      </w:r>
    </w:p>
    <w:p w:rsidR="00AD73F6" w:rsidRDefault="00930217" w:rsidP="003458BE">
      <w:pPr>
        <w:pStyle w:val="ListParagraph"/>
        <w:numPr>
          <w:ilvl w:val="0"/>
          <w:numId w:val="86"/>
        </w:numPr>
      </w:pPr>
      <w:r>
        <w:t>Click on manage marquee, from manage content under administration panel from left accordion</w:t>
      </w:r>
    </w:p>
    <w:p w:rsidR="00930217" w:rsidRDefault="00930217" w:rsidP="003458BE">
      <w:pPr>
        <w:pStyle w:val="ListParagraph"/>
        <w:numPr>
          <w:ilvl w:val="0"/>
          <w:numId w:val="86"/>
        </w:numPr>
      </w:pPr>
      <w:r>
        <w:t>Update details configured as per your requirement</w:t>
      </w:r>
    </w:p>
    <w:p w:rsidR="00930217" w:rsidRDefault="00930217" w:rsidP="003458BE">
      <w:pPr>
        <w:pStyle w:val="ListParagraph"/>
        <w:numPr>
          <w:ilvl w:val="0"/>
          <w:numId w:val="86"/>
        </w:numPr>
      </w:pPr>
      <w:r>
        <w:t>Click on Update button</w:t>
      </w:r>
    </w:p>
    <w:p w:rsidR="00930217" w:rsidRDefault="00930217" w:rsidP="00930217">
      <w:r>
        <w:t>On successful update, you will be notified with a message “</w:t>
      </w:r>
      <w:r w:rsidRPr="00F00425">
        <w:rPr>
          <w:b/>
        </w:rPr>
        <w:t xml:space="preserve">Content updated successfully” </w:t>
      </w:r>
      <w:r>
        <w:t>and you will be redirected to manage marquee page</w:t>
      </w:r>
    </w:p>
    <w:p w:rsidR="00000000" w:rsidRDefault="00AC5FCF">
      <w:pPr>
        <w:pStyle w:val="Heading3"/>
        <w:pPrChange w:id="633" w:author="nupur" w:date="2014-06-13T13:22:00Z">
          <w:pPr>
            <w:pStyle w:val="Heading4"/>
          </w:pPr>
        </w:pPrChange>
      </w:pPr>
      <w:r>
        <w:lastRenderedPageBreak/>
        <w:t>Cancel marquee</w:t>
      </w:r>
    </w:p>
    <w:p w:rsidR="00AC5FCF" w:rsidRDefault="00AC5FCF" w:rsidP="00AC5FCF">
      <w:r>
        <w:t>Administrator can cancel marquee configured</w:t>
      </w:r>
    </w:p>
    <w:p w:rsidR="00AC5FCF" w:rsidRDefault="009D52C8" w:rsidP="00AC5FCF">
      <w:r>
        <w:rPr>
          <w:noProof/>
        </w:rPr>
        <w:pict>
          <v:shape id="_x0000_s1444" type="#_x0000_t120" style="position:absolute;left:0;text-align:left;margin-left:398.8pt;margin-top:109.65pt;width:23.65pt;height:27.55pt;z-index:252103680" fillcolor="#e36c0a [2409]" strokecolor="#f2f2f2 [3041]" strokeweight="1.5pt">
            <v:shadow on="t" type="perspective" color="#622423 [1605]" opacity=".5" offset="1pt" offset2="-1pt"/>
            <v:textbox style="mso-next-textbox:#_x0000_s1444">
              <w:txbxContent>
                <w:p w:rsidR="008C3EB7" w:rsidRPr="009E4666" w:rsidRDefault="008C3EB7" w:rsidP="00070AA4">
                  <w:pPr>
                    <w:jc w:val="center"/>
                    <w:rPr>
                      <w:b/>
                      <w:color w:val="000000" w:themeColor="text1"/>
                    </w:rPr>
                  </w:pPr>
                  <w:r>
                    <w:rPr>
                      <w:b/>
                      <w:color w:val="000000" w:themeColor="text1"/>
                    </w:rPr>
                    <w:t>1</w:t>
                  </w:r>
                </w:p>
              </w:txbxContent>
            </v:textbox>
          </v:shape>
        </w:pict>
      </w:r>
      <w:r w:rsidR="00AC5FCF">
        <w:rPr>
          <w:noProof/>
        </w:rPr>
        <w:drawing>
          <wp:inline distT="0" distB="0" distL="0" distR="0">
            <wp:extent cx="5943600" cy="2076257"/>
            <wp:effectExtent l="19050" t="0" r="0" b="0"/>
            <wp:docPr id="283" name="Picture 34" descr="C:\Users\nupur\Desktop\monthly tasks\Admin user manual\Admin manual screen shots\cancel marqu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upur\Desktop\monthly tasks\Admin user manual\Admin manual screen shots\cancel marquee.png"/>
                    <pic:cNvPicPr>
                      <a:picLocks noChangeAspect="1" noChangeArrowheads="1"/>
                    </pic:cNvPicPr>
                  </pic:nvPicPr>
                  <pic:blipFill>
                    <a:blip r:embed="rId209"/>
                    <a:srcRect/>
                    <a:stretch>
                      <a:fillRect/>
                    </a:stretch>
                  </pic:blipFill>
                  <pic:spPr bwMode="auto">
                    <a:xfrm>
                      <a:off x="0" y="0"/>
                      <a:ext cx="5943600" cy="2076257"/>
                    </a:xfrm>
                    <a:prstGeom prst="rect">
                      <a:avLst/>
                    </a:prstGeom>
                    <a:noFill/>
                    <a:ln w="9525">
                      <a:noFill/>
                      <a:miter lim="800000"/>
                      <a:headEnd/>
                      <a:tailEnd/>
                    </a:ln>
                  </pic:spPr>
                </pic:pic>
              </a:graphicData>
            </a:graphic>
          </wp:inline>
        </w:drawing>
      </w:r>
    </w:p>
    <w:p w:rsidR="00AC5FCF" w:rsidRDefault="009D52C8" w:rsidP="00AC5FCF">
      <w:r>
        <w:rPr>
          <w:noProof/>
        </w:rPr>
        <w:pict>
          <v:shape id="_x0000_s1445" type="#_x0000_t120" style="position:absolute;left:0;text-align:left;margin-left:112.1pt;margin-top:100.15pt;width:23.65pt;height:27.55pt;z-index:252104704" fillcolor="#e36c0a [2409]" strokecolor="#f2f2f2 [3041]" strokeweight="1.5pt">
            <v:shadow on="t" type="perspective" color="#622423 [1605]" opacity=".5" offset="1pt" offset2="-1pt"/>
            <v:textbox style="mso-next-textbox:#_x0000_s1445">
              <w:txbxContent>
                <w:p w:rsidR="008C3EB7" w:rsidRPr="009E4666" w:rsidRDefault="008C3EB7" w:rsidP="00070AA4">
                  <w:pPr>
                    <w:jc w:val="center"/>
                    <w:rPr>
                      <w:b/>
                      <w:color w:val="000000" w:themeColor="text1"/>
                    </w:rPr>
                  </w:pPr>
                  <w:r>
                    <w:rPr>
                      <w:b/>
                      <w:color w:val="000000" w:themeColor="text1"/>
                    </w:rPr>
                    <w:t>2</w:t>
                  </w:r>
                </w:p>
              </w:txbxContent>
            </v:textbox>
          </v:shape>
        </w:pict>
      </w:r>
      <w:r w:rsidR="00AC5FCF">
        <w:rPr>
          <w:noProof/>
        </w:rPr>
        <w:drawing>
          <wp:inline distT="0" distB="0" distL="0" distR="0">
            <wp:extent cx="3474720" cy="1677670"/>
            <wp:effectExtent l="19050" t="0" r="0" b="0"/>
            <wp:docPr id="284" name="Picture 35" descr="C:\Users\nupur\Desktop\monthly tasks\Admin user manual\Admin manual screen shots\cancel marqu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upur\Desktop\monthly tasks\Admin user manual\Admin manual screen shots\cancel marquee1.png"/>
                    <pic:cNvPicPr>
                      <a:picLocks noChangeAspect="1" noChangeArrowheads="1"/>
                    </pic:cNvPicPr>
                  </pic:nvPicPr>
                  <pic:blipFill>
                    <a:blip r:embed="rId210"/>
                    <a:srcRect/>
                    <a:stretch>
                      <a:fillRect/>
                    </a:stretch>
                  </pic:blipFill>
                  <pic:spPr bwMode="auto">
                    <a:xfrm>
                      <a:off x="0" y="0"/>
                      <a:ext cx="3474720" cy="1677670"/>
                    </a:xfrm>
                    <a:prstGeom prst="rect">
                      <a:avLst/>
                    </a:prstGeom>
                    <a:noFill/>
                    <a:ln w="9525">
                      <a:noFill/>
                      <a:miter lim="800000"/>
                      <a:headEnd/>
                      <a:tailEnd/>
                    </a:ln>
                  </pic:spPr>
                </pic:pic>
              </a:graphicData>
            </a:graphic>
          </wp:inline>
        </w:drawing>
      </w:r>
    </w:p>
    <w:p w:rsidR="00AC5FCF" w:rsidRDefault="00AC5FCF" w:rsidP="00AC5FCF">
      <w:r>
        <w:rPr>
          <w:noProof/>
        </w:rPr>
        <w:drawing>
          <wp:inline distT="0" distB="0" distL="0" distR="0">
            <wp:extent cx="5943600" cy="390350"/>
            <wp:effectExtent l="19050" t="0" r="0" b="0"/>
            <wp:docPr id="285" name="Picture 36" descr="C:\Users\nupur\Desktop\monthly tasks\Admin user manual\Admin manual screen shots\cancel marqu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upur\Desktop\monthly tasks\Admin user manual\Admin manual screen shots\cancel marquee2.png"/>
                    <pic:cNvPicPr>
                      <a:picLocks noChangeAspect="1" noChangeArrowheads="1"/>
                    </pic:cNvPicPr>
                  </pic:nvPicPr>
                  <pic:blipFill>
                    <a:blip r:embed="rId211"/>
                    <a:srcRect/>
                    <a:stretch>
                      <a:fillRect/>
                    </a:stretch>
                  </pic:blipFill>
                  <pic:spPr bwMode="auto">
                    <a:xfrm>
                      <a:off x="0" y="0"/>
                      <a:ext cx="5943600" cy="390350"/>
                    </a:xfrm>
                    <a:prstGeom prst="rect">
                      <a:avLst/>
                    </a:prstGeom>
                    <a:noFill/>
                    <a:ln w="9525">
                      <a:noFill/>
                      <a:miter lim="800000"/>
                      <a:headEnd/>
                      <a:tailEnd/>
                    </a:ln>
                  </pic:spPr>
                </pic:pic>
              </a:graphicData>
            </a:graphic>
          </wp:inline>
        </w:drawing>
      </w:r>
    </w:p>
    <w:p w:rsidR="00AC5FCF" w:rsidRPr="00AC5FCF" w:rsidRDefault="00AC5FCF" w:rsidP="00AC5FCF">
      <w:pPr>
        <w:rPr>
          <w:b/>
        </w:rPr>
      </w:pPr>
      <w:r w:rsidRPr="00AC5FCF">
        <w:rPr>
          <w:b/>
        </w:rPr>
        <w:t>Steps to cancel marquee:</w:t>
      </w:r>
    </w:p>
    <w:p w:rsidR="00AC5FCF" w:rsidRDefault="00313963" w:rsidP="00B43CD8">
      <w:pPr>
        <w:pStyle w:val="ListParagraph"/>
        <w:numPr>
          <w:ilvl w:val="0"/>
          <w:numId w:val="100"/>
        </w:numPr>
      </w:pPr>
      <w:r>
        <w:t>Click on the Cancel icon from the manage marquee listing</w:t>
      </w:r>
    </w:p>
    <w:p w:rsidR="00313963" w:rsidRDefault="00313963" w:rsidP="00B43CD8">
      <w:pPr>
        <w:pStyle w:val="ListParagraph"/>
        <w:numPr>
          <w:ilvl w:val="0"/>
          <w:numId w:val="100"/>
        </w:numPr>
      </w:pPr>
      <w:r>
        <w:t>On confirmation click on Ok</w:t>
      </w:r>
    </w:p>
    <w:p w:rsidR="00313963" w:rsidRPr="00AC5FCF" w:rsidRDefault="00313963" w:rsidP="00313963">
      <w:r>
        <w:t>On successful cancellation, you will be notified with a message as “</w:t>
      </w:r>
      <w:r w:rsidRPr="00313963">
        <w:rPr>
          <w:b/>
        </w:rPr>
        <w:t xml:space="preserve">Marquee cancelled successfully” </w:t>
      </w:r>
      <w:r>
        <w:t>and you will be redirected to manage marquee listing</w:t>
      </w:r>
    </w:p>
    <w:p w:rsidR="00000000" w:rsidRDefault="004F103C">
      <w:pPr>
        <w:pStyle w:val="Heading2"/>
        <w:rPr>
          <w:highlight w:val="yellow"/>
        </w:rPr>
        <w:pPrChange w:id="634" w:author="nupur" w:date="2014-06-13T13:22:00Z">
          <w:pPr>
            <w:pStyle w:val="Heading3"/>
          </w:pPr>
        </w:pPrChange>
      </w:pPr>
      <w:bookmarkStart w:id="635" w:name="_Toc390511975"/>
      <w:r w:rsidRPr="00EB78FC">
        <w:rPr>
          <w:highlight w:val="yellow"/>
        </w:rPr>
        <w:t>Manage about us</w:t>
      </w:r>
      <w:bookmarkEnd w:id="635"/>
    </w:p>
    <w:p w:rsidR="004F103C" w:rsidRDefault="004F103C" w:rsidP="004F103C">
      <w:r>
        <w:t xml:space="preserve">Client can edit/update about us content </w:t>
      </w:r>
    </w:p>
    <w:p w:rsidR="00000000" w:rsidRDefault="004F103C">
      <w:pPr>
        <w:pStyle w:val="Heading2"/>
        <w:rPr>
          <w:highlight w:val="yellow"/>
        </w:rPr>
        <w:pPrChange w:id="636" w:author="nupur" w:date="2014-06-13T13:22:00Z">
          <w:pPr>
            <w:pStyle w:val="Heading3"/>
          </w:pPr>
        </w:pPrChange>
      </w:pPr>
      <w:bookmarkStart w:id="637" w:name="_Toc390511976"/>
      <w:r w:rsidRPr="00EB78FC">
        <w:rPr>
          <w:highlight w:val="yellow"/>
        </w:rPr>
        <w:lastRenderedPageBreak/>
        <w:t>Manage contact us</w:t>
      </w:r>
      <w:bookmarkEnd w:id="637"/>
    </w:p>
    <w:p w:rsidR="00FB0AFB" w:rsidRPr="00FB0AFB" w:rsidRDefault="00FB0AFB" w:rsidP="00FB0AFB"/>
    <w:p w:rsidR="00000000" w:rsidRDefault="00FB0AFB">
      <w:pPr>
        <w:pStyle w:val="Heading2"/>
        <w:pPrChange w:id="638" w:author="nupur" w:date="2014-06-13T13:22:00Z">
          <w:pPr>
            <w:pStyle w:val="Heading3"/>
          </w:pPr>
        </w:pPrChange>
      </w:pPr>
      <w:bookmarkStart w:id="639" w:name="_Toc390511977"/>
      <w:r>
        <w:t>Manage Meta tags</w:t>
      </w:r>
      <w:bookmarkEnd w:id="639"/>
    </w:p>
    <w:p w:rsidR="00EB78FC" w:rsidRDefault="00EB78FC" w:rsidP="00EB78FC">
      <w:r>
        <w:t xml:space="preserve">Administrator can create </w:t>
      </w:r>
      <w:r w:rsidR="00E57065">
        <w:t>Meta</w:t>
      </w:r>
      <w:r>
        <w:t xml:space="preserve"> tags for respective domain</w:t>
      </w:r>
    </w:p>
    <w:p w:rsidR="00EB78FC" w:rsidRDefault="009D52C8" w:rsidP="00EB78FC">
      <w:r>
        <w:rPr>
          <w:noProof/>
        </w:rPr>
        <w:pict>
          <v:shape id="_x0000_s1446" type="#_x0000_t120" style="position:absolute;left:0;text-align:left;margin-left:4.45pt;margin-top:334.3pt;width:23.65pt;height:27.55pt;z-index:252105728" fillcolor="#e36c0a [2409]" strokecolor="#f2f2f2 [3041]" strokeweight="1.5pt">
            <v:shadow on="t" type="perspective" color="#622423 [1605]" opacity=".5" offset="1pt" offset2="-1pt"/>
            <v:textbox style="mso-next-textbox:#_x0000_s1446">
              <w:txbxContent>
                <w:p w:rsidR="008C3EB7" w:rsidRPr="009E4666" w:rsidRDefault="008C3EB7" w:rsidP="008F7C06">
                  <w:pPr>
                    <w:jc w:val="center"/>
                    <w:rPr>
                      <w:b/>
                      <w:color w:val="000000" w:themeColor="text1"/>
                    </w:rPr>
                  </w:pPr>
                  <w:r>
                    <w:rPr>
                      <w:b/>
                      <w:color w:val="000000" w:themeColor="text1"/>
                    </w:rPr>
                    <w:t>1</w:t>
                  </w:r>
                </w:p>
              </w:txbxContent>
            </v:textbox>
          </v:shape>
        </w:pict>
      </w:r>
      <w:r w:rsidR="00222154">
        <w:rPr>
          <w:noProof/>
        </w:rPr>
        <w:drawing>
          <wp:inline distT="0" distB="0" distL="0" distR="0">
            <wp:extent cx="1721982" cy="4449972"/>
            <wp:effectExtent l="19050" t="0" r="0" b="0"/>
            <wp:docPr id="230" name="Picture 1" descr="C:\Users\nupur\Desktop\monthly tasks\Admin user manual\Admin manual screen shots\manage metata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manage metatags2.png"/>
                    <pic:cNvPicPr>
                      <a:picLocks noChangeAspect="1" noChangeArrowheads="1"/>
                    </pic:cNvPicPr>
                  </pic:nvPicPr>
                  <pic:blipFill>
                    <a:blip r:embed="rId212"/>
                    <a:srcRect/>
                    <a:stretch>
                      <a:fillRect/>
                    </a:stretch>
                  </pic:blipFill>
                  <pic:spPr bwMode="auto">
                    <a:xfrm>
                      <a:off x="0" y="0"/>
                      <a:ext cx="1725295" cy="4458534"/>
                    </a:xfrm>
                    <a:prstGeom prst="rect">
                      <a:avLst/>
                    </a:prstGeom>
                    <a:noFill/>
                    <a:ln w="9525">
                      <a:noFill/>
                      <a:miter lim="800000"/>
                      <a:headEnd/>
                      <a:tailEnd/>
                    </a:ln>
                  </pic:spPr>
                </pic:pic>
              </a:graphicData>
            </a:graphic>
          </wp:inline>
        </w:drawing>
      </w:r>
    </w:p>
    <w:p w:rsidR="00222154" w:rsidRDefault="009D52C8" w:rsidP="00EB78FC">
      <w:r>
        <w:rPr>
          <w:noProof/>
        </w:rPr>
        <w:lastRenderedPageBreak/>
        <w:pict>
          <v:shape id="_x0000_s1448" type="#_x0000_t120" style="position:absolute;left:0;text-align:left;margin-left:119.6pt;margin-top:199.2pt;width:23.65pt;height:27.55pt;z-index:252107776" fillcolor="#e36c0a [2409]" strokecolor="#f2f2f2 [3041]" strokeweight="1.5pt">
            <v:shadow on="t" type="perspective" color="#622423 [1605]" opacity=".5" offset="1pt" offset2="-1pt"/>
            <v:textbox style="mso-next-textbox:#_x0000_s1448">
              <w:txbxContent>
                <w:p w:rsidR="008C3EB7" w:rsidRPr="009E4666" w:rsidRDefault="008C3EB7" w:rsidP="008F7C06">
                  <w:pPr>
                    <w:jc w:val="center"/>
                    <w:rPr>
                      <w:b/>
                      <w:color w:val="000000" w:themeColor="text1"/>
                    </w:rPr>
                  </w:pPr>
                  <w:r>
                    <w:rPr>
                      <w:b/>
                      <w:color w:val="000000" w:themeColor="text1"/>
                    </w:rPr>
                    <w:t>3</w:t>
                  </w:r>
                </w:p>
              </w:txbxContent>
            </v:textbox>
          </v:shape>
        </w:pict>
      </w:r>
      <w:r>
        <w:rPr>
          <w:noProof/>
        </w:rPr>
        <w:pict>
          <v:shape id="_x0000_s1447" type="#_x0000_t120" style="position:absolute;left:0;text-align:left;margin-left:112.1pt;margin-top:4.45pt;width:23.65pt;height:27.55pt;z-index:252106752" fillcolor="#e36c0a [2409]" strokecolor="#f2f2f2 [3041]" strokeweight="1.5pt">
            <v:shadow on="t" type="perspective" color="#622423 [1605]" opacity=".5" offset="1pt" offset2="-1pt"/>
            <v:textbox style="mso-next-textbox:#_x0000_s1447">
              <w:txbxContent>
                <w:p w:rsidR="008C3EB7" w:rsidRPr="009E4666" w:rsidRDefault="008C3EB7" w:rsidP="008F7C06">
                  <w:pPr>
                    <w:jc w:val="center"/>
                    <w:rPr>
                      <w:b/>
                      <w:color w:val="000000" w:themeColor="text1"/>
                    </w:rPr>
                  </w:pPr>
                  <w:r>
                    <w:rPr>
                      <w:b/>
                      <w:color w:val="000000" w:themeColor="text1"/>
                    </w:rPr>
                    <w:t>2</w:t>
                  </w:r>
                </w:p>
              </w:txbxContent>
            </v:textbox>
          </v:shape>
        </w:pict>
      </w:r>
      <w:r w:rsidR="00222154">
        <w:rPr>
          <w:noProof/>
        </w:rPr>
        <w:drawing>
          <wp:inline distT="0" distB="0" distL="0" distR="0">
            <wp:extent cx="5943600" cy="2882625"/>
            <wp:effectExtent l="19050" t="0" r="0" b="0"/>
            <wp:docPr id="236" name="Picture 2" descr="C:\Users\nupur\Desktop\monthly tasks\Admin user manual\Admin manual screen shots\manage meta t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manage meta tags.png"/>
                    <pic:cNvPicPr>
                      <a:picLocks noChangeAspect="1" noChangeArrowheads="1"/>
                    </pic:cNvPicPr>
                  </pic:nvPicPr>
                  <pic:blipFill>
                    <a:blip r:embed="rId213"/>
                    <a:srcRect/>
                    <a:stretch>
                      <a:fillRect/>
                    </a:stretch>
                  </pic:blipFill>
                  <pic:spPr bwMode="auto">
                    <a:xfrm>
                      <a:off x="0" y="0"/>
                      <a:ext cx="5943600" cy="2882625"/>
                    </a:xfrm>
                    <a:prstGeom prst="rect">
                      <a:avLst/>
                    </a:prstGeom>
                    <a:noFill/>
                    <a:ln w="9525">
                      <a:noFill/>
                      <a:miter lim="800000"/>
                      <a:headEnd/>
                      <a:tailEnd/>
                    </a:ln>
                  </pic:spPr>
                </pic:pic>
              </a:graphicData>
            </a:graphic>
          </wp:inline>
        </w:drawing>
      </w:r>
    </w:p>
    <w:p w:rsidR="00222154" w:rsidRDefault="00222154" w:rsidP="00EB78FC">
      <w:r>
        <w:rPr>
          <w:noProof/>
        </w:rPr>
        <w:drawing>
          <wp:inline distT="0" distB="0" distL="0" distR="0">
            <wp:extent cx="5943600" cy="409308"/>
            <wp:effectExtent l="19050" t="0" r="0" b="0"/>
            <wp:docPr id="237" name="Picture 3" descr="C:\Users\nupur\Desktop\monthly tasks\Admin user manual\Admin manual screen shots\manage meta tag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manage meta tags1.png"/>
                    <pic:cNvPicPr>
                      <a:picLocks noChangeAspect="1" noChangeArrowheads="1"/>
                    </pic:cNvPicPr>
                  </pic:nvPicPr>
                  <pic:blipFill>
                    <a:blip r:embed="rId214"/>
                    <a:srcRect/>
                    <a:stretch>
                      <a:fillRect/>
                    </a:stretch>
                  </pic:blipFill>
                  <pic:spPr bwMode="auto">
                    <a:xfrm>
                      <a:off x="0" y="0"/>
                      <a:ext cx="5943600" cy="409308"/>
                    </a:xfrm>
                    <a:prstGeom prst="rect">
                      <a:avLst/>
                    </a:prstGeom>
                    <a:noFill/>
                    <a:ln w="9525">
                      <a:noFill/>
                      <a:miter lim="800000"/>
                      <a:headEnd/>
                      <a:tailEnd/>
                    </a:ln>
                  </pic:spPr>
                </pic:pic>
              </a:graphicData>
            </a:graphic>
          </wp:inline>
        </w:drawing>
      </w:r>
    </w:p>
    <w:p w:rsidR="00EB78FC" w:rsidRPr="00E57065" w:rsidRDefault="00222154" w:rsidP="00EB78FC">
      <w:pPr>
        <w:rPr>
          <w:b/>
        </w:rPr>
      </w:pPr>
      <w:r w:rsidRPr="00E57065">
        <w:rPr>
          <w:b/>
        </w:rPr>
        <w:t>Steps to manage Meta tags:</w:t>
      </w:r>
    </w:p>
    <w:p w:rsidR="00222154" w:rsidRDefault="00222154" w:rsidP="00222154">
      <w:pPr>
        <w:pStyle w:val="ListParagraph"/>
        <w:numPr>
          <w:ilvl w:val="0"/>
          <w:numId w:val="87"/>
        </w:numPr>
      </w:pPr>
      <w:r>
        <w:t>Click on manage meta tags, from manage content under administration panel from left accordion</w:t>
      </w:r>
    </w:p>
    <w:p w:rsidR="00222154" w:rsidRDefault="00222154" w:rsidP="00222154">
      <w:pPr>
        <w:pStyle w:val="ListParagraph"/>
        <w:numPr>
          <w:ilvl w:val="0"/>
          <w:numId w:val="87"/>
        </w:numPr>
      </w:pPr>
      <w:r>
        <w:t>Configure title, keywords and description</w:t>
      </w:r>
    </w:p>
    <w:p w:rsidR="00222154" w:rsidRDefault="00222154" w:rsidP="00222154">
      <w:pPr>
        <w:pStyle w:val="ListParagraph"/>
        <w:numPr>
          <w:ilvl w:val="0"/>
          <w:numId w:val="87"/>
        </w:numPr>
      </w:pPr>
      <w:r>
        <w:t>Click on Update button</w:t>
      </w:r>
    </w:p>
    <w:p w:rsidR="00222154" w:rsidRDefault="00222154" w:rsidP="00222154">
      <w:pPr>
        <w:rPr>
          <w:b/>
        </w:rPr>
      </w:pPr>
      <w:r>
        <w:t>On successfully update, you will be notified with a message as “</w:t>
      </w:r>
      <w:r w:rsidRPr="00E57065">
        <w:rPr>
          <w:b/>
        </w:rPr>
        <w:t xml:space="preserve">Content updated successfully” </w:t>
      </w:r>
    </w:p>
    <w:p w:rsidR="00000000" w:rsidRDefault="00E57065">
      <w:pPr>
        <w:pStyle w:val="Heading2"/>
        <w:pPrChange w:id="640" w:author="nupur" w:date="2014-06-13T13:22:00Z">
          <w:pPr>
            <w:pStyle w:val="Heading3"/>
          </w:pPr>
        </w:pPrChange>
      </w:pPr>
      <w:bookmarkStart w:id="641" w:name="_Toc390511978"/>
      <w:r>
        <w:t>Manage Certificate contacts</w:t>
      </w:r>
      <w:bookmarkEnd w:id="641"/>
    </w:p>
    <w:p w:rsidR="00E57065" w:rsidRDefault="00E57065" w:rsidP="00E57065">
      <w:r>
        <w:t xml:space="preserve">Administrator can manage </w:t>
      </w:r>
      <w:r w:rsidR="00646605">
        <w:t>and create contacts for digital certificate on the respective domain</w:t>
      </w:r>
    </w:p>
    <w:p w:rsidR="00A42A84" w:rsidRDefault="00A42A84" w:rsidP="00A42A84">
      <w:pPr>
        <w:pStyle w:val="ListParagraph"/>
        <w:numPr>
          <w:ilvl w:val="0"/>
          <w:numId w:val="90"/>
        </w:numPr>
        <w:rPr>
          <w:b/>
        </w:rPr>
      </w:pPr>
      <w:r w:rsidRPr="00A42A84">
        <w:rPr>
          <w:b/>
        </w:rPr>
        <w:t>Manage certificate contact listing</w:t>
      </w:r>
    </w:p>
    <w:p w:rsidR="00A42A84" w:rsidRPr="00A42A84" w:rsidRDefault="00A42A84" w:rsidP="00A42A84">
      <w:pPr>
        <w:ind w:left="360"/>
      </w:pPr>
      <w:r w:rsidRPr="00A42A84">
        <w:t>Lists certificate contacts created</w:t>
      </w:r>
    </w:p>
    <w:p w:rsidR="00A42A84" w:rsidRDefault="00A42A84" w:rsidP="00A42A84">
      <w:pPr>
        <w:ind w:left="360"/>
        <w:rPr>
          <w:b/>
        </w:rPr>
      </w:pPr>
      <w:r>
        <w:rPr>
          <w:b/>
        </w:rPr>
        <w:t>Listing fields:</w:t>
      </w:r>
    </w:p>
    <w:p w:rsidR="00A42A84" w:rsidRPr="00A42A84" w:rsidRDefault="00A42A84" w:rsidP="00A42A84">
      <w:pPr>
        <w:pStyle w:val="ListParagraph"/>
        <w:numPr>
          <w:ilvl w:val="0"/>
          <w:numId w:val="90"/>
        </w:numPr>
      </w:pPr>
      <w:r w:rsidRPr="00A42A84">
        <w:rPr>
          <w:b/>
        </w:rPr>
        <w:lastRenderedPageBreak/>
        <w:t>Contact person name</w:t>
      </w:r>
      <w:r w:rsidRPr="00A42A84">
        <w:t xml:space="preserve"> – Displays name of the contact person</w:t>
      </w:r>
    </w:p>
    <w:p w:rsidR="00A42A84" w:rsidRPr="00A42A84" w:rsidRDefault="00A42A84" w:rsidP="00A42A84">
      <w:pPr>
        <w:pStyle w:val="ListParagraph"/>
        <w:numPr>
          <w:ilvl w:val="0"/>
          <w:numId w:val="90"/>
        </w:numPr>
      </w:pPr>
      <w:r w:rsidRPr="00A42A84">
        <w:rPr>
          <w:b/>
        </w:rPr>
        <w:t>Actions</w:t>
      </w:r>
      <w:r w:rsidRPr="00A42A84">
        <w:t xml:space="preserve"> – Lists icons through which actions can be performed on certificate contacts created</w:t>
      </w:r>
    </w:p>
    <w:p w:rsidR="00000000" w:rsidRDefault="00646605">
      <w:pPr>
        <w:pStyle w:val="Heading3"/>
        <w:pPrChange w:id="642" w:author="nupur" w:date="2014-06-13T13:22:00Z">
          <w:pPr>
            <w:pStyle w:val="Heading4"/>
          </w:pPr>
        </w:pPrChange>
      </w:pPr>
      <w:r>
        <w:t xml:space="preserve">Add a new contact </w:t>
      </w:r>
    </w:p>
    <w:p w:rsidR="00646605" w:rsidRDefault="00646605" w:rsidP="00646605">
      <w:r>
        <w:t xml:space="preserve">Administrator can add a new contact in the digital certificate contact list </w:t>
      </w:r>
    </w:p>
    <w:p w:rsidR="00646605" w:rsidRDefault="009D52C8" w:rsidP="00646605">
      <w:r>
        <w:rPr>
          <w:noProof/>
        </w:rPr>
        <w:pict>
          <v:shape id="_x0000_s1449" type="#_x0000_t120" style="position:absolute;left:0;text-align:left;margin-left:4.4pt;margin-top:253.9pt;width:23.65pt;height:27.55pt;z-index:252108800" fillcolor="#e36c0a [2409]" strokecolor="#f2f2f2 [3041]" strokeweight="1.5pt">
            <v:shadow on="t" type="perspective" color="#622423 [1605]" opacity=".5" offset="1pt" offset2="-1pt"/>
            <v:textbox style="mso-next-textbox:#_x0000_s1449">
              <w:txbxContent>
                <w:p w:rsidR="008C3EB7" w:rsidRPr="009E4666" w:rsidRDefault="008C3EB7" w:rsidP="008F7C06">
                  <w:pPr>
                    <w:jc w:val="center"/>
                    <w:rPr>
                      <w:b/>
                      <w:color w:val="000000" w:themeColor="text1"/>
                    </w:rPr>
                  </w:pPr>
                  <w:r>
                    <w:rPr>
                      <w:b/>
                      <w:color w:val="000000" w:themeColor="text1"/>
                    </w:rPr>
                    <w:t>1</w:t>
                  </w:r>
                </w:p>
              </w:txbxContent>
            </v:textbox>
          </v:shape>
        </w:pict>
      </w:r>
      <w:r w:rsidR="00646605">
        <w:rPr>
          <w:noProof/>
        </w:rPr>
        <w:drawing>
          <wp:inline distT="0" distB="0" distL="0" distR="0">
            <wp:extent cx="1856519" cy="3498574"/>
            <wp:effectExtent l="19050" t="0" r="0" b="0"/>
            <wp:docPr id="243" name="Picture 4" descr="C:\Users\nupur\Desktop\monthly tasks\Admin user manual\Admin manual screen shots\manage certi cont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manage certi contacts.png"/>
                    <pic:cNvPicPr>
                      <a:picLocks noChangeAspect="1" noChangeArrowheads="1"/>
                    </pic:cNvPicPr>
                  </pic:nvPicPr>
                  <pic:blipFill>
                    <a:blip r:embed="rId215"/>
                    <a:srcRect/>
                    <a:stretch>
                      <a:fillRect/>
                    </a:stretch>
                  </pic:blipFill>
                  <pic:spPr bwMode="auto">
                    <a:xfrm>
                      <a:off x="0" y="0"/>
                      <a:ext cx="1860550" cy="3506170"/>
                    </a:xfrm>
                    <a:prstGeom prst="rect">
                      <a:avLst/>
                    </a:prstGeom>
                    <a:noFill/>
                    <a:ln w="9525">
                      <a:noFill/>
                      <a:miter lim="800000"/>
                      <a:headEnd/>
                      <a:tailEnd/>
                    </a:ln>
                  </pic:spPr>
                </pic:pic>
              </a:graphicData>
            </a:graphic>
          </wp:inline>
        </w:drawing>
      </w:r>
    </w:p>
    <w:p w:rsidR="00646605" w:rsidRDefault="009D52C8" w:rsidP="00646605">
      <w:r>
        <w:rPr>
          <w:noProof/>
        </w:rPr>
        <w:lastRenderedPageBreak/>
        <w:pict>
          <v:shape id="_x0000_s1450" type="#_x0000_t120" style="position:absolute;left:0;text-align:left;margin-left:368.2pt;margin-top:10.65pt;width:23.65pt;height:27.55pt;z-index:252109824" fillcolor="#e36c0a [2409]" strokecolor="#f2f2f2 [3041]" strokeweight="1.5pt">
            <v:shadow on="t" type="perspective" color="#622423 [1605]" opacity=".5" offset="1pt" offset2="-1pt"/>
            <v:textbox style="mso-next-textbox:#_x0000_s1450">
              <w:txbxContent>
                <w:p w:rsidR="008C3EB7" w:rsidRPr="009E4666" w:rsidRDefault="008C3EB7" w:rsidP="008F7C06">
                  <w:pPr>
                    <w:jc w:val="center"/>
                    <w:rPr>
                      <w:b/>
                      <w:color w:val="000000" w:themeColor="text1"/>
                    </w:rPr>
                  </w:pPr>
                  <w:r>
                    <w:rPr>
                      <w:b/>
                      <w:color w:val="000000" w:themeColor="text1"/>
                    </w:rPr>
                    <w:t>2</w:t>
                  </w:r>
                </w:p>
              </w:txbxContent>
            </v:textbox>
          </v:shape>
        </w:pict>
      </w:r>
      <w:r w:rsidR="00646605">
        <w:rPr>
          <w:noProof/>
        </w:rPr>
        <w:drawing>
          <wp:inline distT="0" distB="0" distL="0" distR="0">
            <wp:extent cx="5943600" cy="3243034"/>
            <wp:effectExtent l="19050" t="0" r="0" b="0"/>
            <wp:docPr id="247" name="Picture 5" descr="C:\Users\nupur\Desktop\monthly tasks\Admin user manual\Admin manual screen shots\manage certi contac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manage certi contacts1.png"/>
                    <pic:cNvPicPr>
                      <a:picLocks noChangeAspect="1" noChangeArrowheads="1"/>
                    </pic:cNvPicPr>
                  </pic:nvPicPr>
                  <pic:blipFill>
                    <a:blip r:embed="rId216"/>
                    <a:srcRect/>
                    <a:stretch>
                      <a:fillRect/>
                    </a:stretch>
                  </pic:blipFill>
                  <pic:spPr bwMode="auto">
                    <a:xfrm>
                      <a:off x="0" y="0"/>
                      <a:ext cx="5943600" cy="3243034"/>
                    </a:xfrm>
                    <a:prstGeom prst="rect">
                      <a:avLst/>
                    </a:prstGeom>
                    <a:noFill/>
                    <a:ln w="9525">
                      <a:noFill/>
                      <a:miter lim="800000"/>
                      <a:headEnd/>
                      <a:tailEnd/>
                    </a:ln>
                  </pic:spPr>
                </pic:pic>
              </a:graphicData>
            </a:graphic>
          </wp:inline>
        </w:drawing>
      </w:r>
    </w:p>
    <w:p w:rsidR="00646605" w:rsidRDefault="009D52C8" w:rsidP="00646605">
      <w:r>
        <w:rPr>
          <w:noProof/>
        </w:rPr>
        <w:pict>
          <v:shape id="_x0000_s1452" type="#_x0000_t120" style="position:absolute;left:0;text-align:left;margin-left:263.6pt;margin-top:295pt;width:23.65pt;height:27.55pt;z-index:252111872" fillcolor="#e36c0a [2409]" strokecolor="#f2f2f2 [3041]" strokeweight="1.5pt">
            <v:shadow on="t" type="perspective" color="#622423 [1605]" opacity=".5" offset="1pt" offset2="-1pt"/>
            <v:textbox style="mso-next-textbox:#_x0000_s1452">
              <w:txbxContent>
                <w:p w:rsidR="008C3EB7" w:rsidRPr="009E4666" w:rsidRDefault="008C3EB7" w:rsidP="008F7C06">
                  <w:pPr>
                    <w:jc w:val="center"/>
                    <w:rPr>
                      <w:b/>
                      <w:color w:val="000000" w:themeColor="text1"/>
                    </w:rPr>
                  </w:pPr>
                  <w:r>
                    <w:rPr>
                      <w:b/>
                      <w:color w:val="000000" w:themeColor="text1"/>
                    </w:rPr>
                    <w:t>4</w:t>
                  </w:r>
                </w:p>
              </w:txbxContent>
            </v:textbox>
          </v:shape>
        </w:pict>
      </w:r>
      <w:r>
        <w:rPr>
          <w:noProof/>
        </w:rPr>
        <w:pict>
          <v:shape id="_x0000_s1451" type="#_x0000_t120" style="position:absolute;left:0;text-align:left;margin-left:93.8pt;margin-top:7.6pt;width:23.65pt;height:27.55pt;z-index:252110848" fillcolor="#e36c0a [2409]" strokecolor="#f2f2f2 [3041]" strokeweight="1.5pt">
            <v:shadow on="t" type="perspective" color="#622423 [1605]" opacity=".5" offset="1pt" offset2="-1pt"/>
            <v:textbox style="mso-next-textbox:#_x0000_s1451">
              <w:txbxContent>
                <w:p w:rsidR="008C3EB7" w:rsidRPr="009E4666" w:rsidRDefault="008C3EB7" w:rsidP="008F7C06">
                  <w:pPr>
                    <w:jc w:val="center"/>
                    <w:rPr>
                      <w:b/>
                      <w:color w:val="000000" w:themeColor="text1"/>
                    </w:rPr>
                  </w:pPr>
                  <w:r>
                    <w:rPr>
                      <w:b/>
                      <w:color w:val="000000" w:themeColor="text1"/>
                    </w:rPr>
                    <w:t>3</w:t>
                  </w:r>
                </w:p>
              </w:txbxContent>
            </v:textbox>
          </v:shape>
        </w:pict>
      </w:r>
      <w:r w:rsidR="00646605">
        <w:rPr>
          <w:noProof/>
        </w:rPr>
        <w:drawing>
          <wp:inline distT="0" distB="0" distL="0" distR="0">
            <wp:extent cx="5943600" cy="3185205"/>
            <wp:effectExtent l="19050" t="0" r="0" b="0"/>
            <wp:docPr id="253" name="Picture 8" descr="C:\Users\nupur\Desktop\monthly tasks\Admin user manual\Admin manual screen shots\manage certi contac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pur\Desktop\monthly tasks\Admin user manual\Admin manual screen shots\manage certi contacts2.png"/>
                    <pic:cNvPicPr>
                      <a:picLocks noChangeAspect="1" noChangeArrowheads="1"/>
                    </pic:cNvPicPr>
                  </pic:nvPicPr>
                  <pic:blipFill>
                    <a:blip r:embed="rId217"/>
                    <a:srcRect/>
                    <a:stretch>
                      <a:fillRect/>
                    </a:stretch>
                  </pic:blipFill>
                  <pic:spPr bwMode="auto">
                    <a:xfrm>
                      <a:off x="0" y="0"/>
                      <a:ext cx="5943600" cy="3185205"/>
                    </a:xfrm>
                    <a:prstGeom prst="rect">
                      <a:avLst/>
                    </a:prstGeom>
                    <a:noFill/>
                    <a:ln w="9525">
                      <a:noFill/>
                      <a:miter lim="800000"/>
                      <a:headEnd/>
                      <a:tailEnd/>
                    </a:ln>
                  </pic:spPr>
                </pic:pic>
              </a:graphicData>
            </a:graphic>
          </wp:inline>
        </w:drawing>
      </w:r>
      <w:r w:rsidR="00646605">
        <w:rPr>
          <w:noProof/>
        </w:rPr>
        <w:drawing>
          <wp:inline distT="0" distB="0" distL="0" distR="0">
            <wp:extent cx="5943600" cy="1140454"/>
            <wp:effectExtent l="19050" t="0" r="0" b="0"/>
            <wp:docPr id="252" name="Picture 7" descr="C:\Users\nupur\Desktop\monthly tasks\Admin user manual\Admin manual screen shots\manage certi contac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pur\Desktop\monthly tasks\Admin user manual\Admin manual screen shots\manage certi contacts4.png"/>
                    <pic:cNvPicPr>
                      <a:picLocks noChangeAspect="1" noChangeArrowheads="1"/>
                    </pic:cNvPicPr>
                  </pic:nvPicPr>
                  <pic:blipFill>
                    <a:blip r:embed="rId218"/>
                    <a:srcRect/>
                    <a:stretch>
                      <a:fillRect/>
                    </a:stretch>
                  </pic:blipFill>
                  <pic:spPr bwMode="auto">
                    <a:xfrm>
                      <a:off x="0" y="0"/>
                      <a:ext cx="5943600" cy="1140454"/>
                    </a:xfrm>
                    <a:prstGeom prst="rect">
                      <a:avLst/>
                    </a:prstGeom>
                    <a:noFill/>
                    <a:ln w="9525">
                      <a:noFill/>
                      <a:miter lim="800000"/>
                      <a:headEnd/>
                      <a:tailEnd/>
                    </a:ln>
                  </pic:spPr>
                </pic:pic>
              </a:graphicData>
            </a:graphic>
          </wp:inline>
        </w:drawing>
      </w:r>
    </w:p>
    <w:p w:rsidR="00646605" w:rsidRDefault="00646605" w:rsidP="00646605">
      <w:r>
        <w:rPr>
          <w:noProof/>
        </w:rPr>
        <w:lastRenderedPageBreak/>
        <w:drawing>
          <wp:inline distT="0" distB="0" distL="0" distR="0">
            <wp:extent cx="5943600" cy="355843"/>
            <wp:effectExtent l="19050" t="0" r="0" b="0"/>
            <wp:docPr id="254" name="Picture 9" descr="C:\Users\nupur\Desktop\monthly tasks\Admin user manual\Admin manual screen shots\manage ceri contac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pur\Desktop\monthly tasks\Admin user manual\Admin manual screen shots\manage ceri contacts3.png"/>
                    <pic:cNvPicPr>
                      <a:picLocks noChangeAspect="1" noChangeArrowheads="1"/>
                    </pic:cNvPicPr>
                  </pic:nvPicPr>
                  <pic:blipFill>
                    <a:blip r:embed="rId219"/>
                    <a:srcRect/>
                    <a:stretch>
                      <a:fillRect/>
                    </a:stretch>
                  </pic:blipFill>
                  <pic:spPr bwMode="auto">
                    <a:xfrm>
                      <a:off x="0" y="0"/>
                      <a:ext cx="5943600" cy="355843"/>
                    </a:xfrm>
                    <a:prstGeom prst="rect">
                      <a:avLst/>
                    </a:prstGeom>
                    <a:noFill/>
                    <a:ln w="9525">
                      <a:noFill/>
                      <a:miter lim="800000"/>
                      <a:headEnd/>
                      <a:tailEnd/>
                    </a:ln>
                  </pic:spPr>
                </pic:pic>
              </a:graphicData>
            </a:graphic>
          </wp:inline>
        </w:drawing>
      </w:r>
    </w:p>
    <w:p w:rsidR="00646605" w:rsidRPr="000E010E" w:rsidRDefault="00646605" w:rsidP="00646605">
      <w:pPr>
        <w:rPr>
          <w:b/>
        </w:rPr>
      </w:pPr>
      <w:r w:rsidRPr="000E010E">
        <w:rPr>
          <w:b/>
        </w:rPr>
        <w:t>Steps to add new certificate contact:</w:t>
      </w:r>
    </w:p>
    <w:p w:rsidR="00646605" w:rsidRDefault="001020C5" w:rsidP="00646605">
      <w:pPr>
        <w:pStyle w:val="ListParagraph"/>
        <w:numPr>
          <w:ilvl w:val="0"/>
          <w:numId w:val="88"/>
        </w:numPr>
      </w:pPr>
      <w:r>
        <w:t xml:space="preserve">Click on Manage certificate contact, </w:t>
      </w:r>
      <w:r w:rsidR="000E010E">
        <w:t>from manage content under administration menu from left accordion</w:t>
      </w:r>
    </w:p>
    <w:p w:rsidR="000E010E" w:rsidRDefault="000E010E" w:rsidP="00646605">
      <w:pPr>
        <w:pStyle w:val="ListParagraph"/>
        <w:numPr>
          <w:ilvl w:val="0"/>
          <w:numId w:val="88"/>
        </w:numPr>
      </w:pPr>
      <w:r>
        <w:t>Click on Add a new contact link</w:t>
      </w:r>
    </w:p>
    <w:p w:rsidR="000E010E" w:rsidRDefault="000E010E" w:rsidP="00646605">
      <w:pPr>
        <w:pStyle w:val="ListParagraph"/>
        <w:numPr>
          <w:ilvl w:val="0"/>
          <w:numId w:val="88"/>
        </w:numPr>
      </w:pPr>
      <w:r>
        <w:t>Configure all the details of contact person as per your requirement</w:t>
      </w:r>
    </w:p>
    <w:p w:rsidR="000E010E" w:rsidRDefault="000E010E" w:rsidP="00646605">
      <w:pPr>
        <w:pStyle w:val="ListParagraph"/>
        <w:numPr>
          <w:ilvl w:val="0"/>
          <w:numId w:val="88"/>
        </w:numPr>
      </w:pPr>
      <w:r>
        <w:t>Click on Submit button</w:t>
      </w:r>
    </w:p>
    <w:p w:rsidR="00646605" w:rsidRPr="00646605" w:rsidRDefault="00646605" w:rsidP="00646605">
      <w:r>
        <w:t xml:space="preserve">On successful submission, you will be notified with a message as </w:t>
      </w:r>
      <w:r w:rsidRPr="00646605">
        <w:rPr>
          <w:b/>
        </w:rPr>
        <w:t xml:space="preserve">“Certificate contacts added successfully” </w:t>
      </w:r>
      <w:r w:rsidRPr="00646605">
        <w:t>and you will be redirected to manage certificate contact listing</w:t>
      </w:r>
    </w:p>
    <w:p w:rsidR="00000000" w:rsidRDefault="00F25753">
      <w:pPr>
        <w:pStyle w:val="Heading3"/>
        <w:pPrChange w:id="643" w:author="nupur" w:date="2014-06-13T13:22:00Z">
          <w:pPr>
            <w:pStyle w:val="Heading4"/>
          </w:pPr>
        </w:pPrChange>
      </w:pPr>
      <w:r>
        <w:t>Edit certificate contacts</w:t>
      </w:r>
    </w:p>
    <w:p w:rsidR="00F25753" w:rsidRDefault="00F25753" w:rsidP="00D2337C">
      <w:r>
        <w:t>Administrator can edit contact details of respective contact person</w:t>
      </w:r>
    </w:p>
    <w:p w:rsidR="00F25753" w:rsidRDefault="009D52C8" w:rsidP="00D2337C">
      <w:r>
        <w:rPr>
          <w:noProof/>
        </w:rPr>
        <w:pict>
          <v:shape id="_x0000_s1453" type="#_x0000_t120" style="position:absolute;left:0;text-align:left;margin-left:2.55pt;margin-top:256.3pt;width:23.65pt;height:27.55pt;z-index:252112896" fillcolor="#e36c0a [2409]" strokecolor="#f2f2f2 [3041]" strokeweight="1.5pt">
            <v:shadow on="t" type="perspective" color="#622423 [1605]" opacity=".5" offset="1pt" offset2="-1pt"/>
            <v:textbox style="mso-next-textbox:#_x0000_s1453">
              <w:txbxContent>
                <w:p w:rsidR="008C3EB7" w:rsidRPr="009E4666" w:rsidRDefault="008C3EB7" w:rsidP="005328D5">
                  <w:pPr>
                    <w:jc w:val="center"/>
                    <w:rPr>
                      <w:b/>
                      <w:color w:val="000000" w:themeColor="text1"/>
                    </w:rPr>
                  </w:pPr>
                  <w:r>
                    <w:rPr>
                      <w:b/>
                      <w:color w:val="000000" w:themeColor="text1"/>
                    </w:rPr>
                    <w:t>1</w:t>
                  </w:r>
                </w:p>
              </w:txbxContent>
            </v:textbox>
          </v:shape>
        </w:pict>
      </w:r>
      <w:r w:rsidR="00F25753" w:rsidRPr="00F25753">
        <w:rPr>
          <w:noProof/>
        </w:rPr>
        <w:drawing>
          <wp:inline distT="0" distB="0" distL="0" distR="0">
            <wp:extent cx="1856519" cy="3498574"/>
            <wp:effectExtent l="19050" t="0" r="0" b="0"/>
            <wp:docPr id="255" name="Picture 4" descr="C:\Users\nupur\Desktop\monthly tasks\Admin user manual\Admin manual screen shots\manage certi cont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manage certi contacts.png"/>
                    <pic:cNvPicPr>
                      <a:picLocks noChangeAspect="1" noChangeArrowheads="1"/>
                    </pic:cNvPicPr>
                  </pic:nvPicPr>
                  <pic:blipFill>
                    <a:blip r:embed="rId215"/>
                    <a:srcRect/>
                    <a:stretch>
                      <a:fillRect/>
                    </a:stretch>
                  </pic:blipFill>
                  <pic:spPr bwMode="auto">
                    <a:xfrm>
                      <a:off x="0" y="0"/>
                      <a:ext cx="1860550" cy="3506170"/>
                    </a:xfrm>
                    <a:prstGeom prst="rect">
                      <a:avLst/>
                    </a:prstGeom>
                    <a:noFill/>
                    <a:ln w="9525">
                      <a:noFill/>
                      <a:miter lim="800000"/>
                      <a:headEnd/>
                      <a:tailEnd/>
                    </a:ln>
                  </pic:spPr>
                </pic:pic>
              </a:graphicData>
            </a:graphic>
          </wp:inline>
        </w:drawing>
      </w:r>
    </w:p>
    <w:p w:rsidR="00F25753" w:rsidRDefault="009D52C8" w:rsidP="00D2337C">
      <w:r>
        <w:rPr>
          <w:noProof/>
        </w:rPr>
        <w:lastRenderedPageBreak/>
        <w:pict>
          <v:shape id="_x0000_s1454" type="#_x0000_t120" style="position:absolute;left:0;text-align:left;margin-left:397.6pt;margin-top:64.6pt;width:23.65pt;height:27.55pt;z-index:252113920" fillcolor="#e36c0a [2409]" strokecolor="#f2f2f2 [3041]" strokeweight="1.5pt">
            <v:shadow on="t" type="perspective" color="#622423 [1605]" opacity=".5" offset="1pt" offset2="-1pt"/>
            <v:textbox style="mso-next-textbox:#_x0000_s1454">
              <w:txbxContent>
                <w:p w:rsidR="008C3EB7" w:rsidRPr="009E4666" w:rsidRDefault="008C3EB7" w:rsidP="000D6A14">
                  <w:pPr>
                    <w:jc w:val="center"/>
                    <w:rPr>
                      <w:b/>
                      <w:color w:val="000000" w:themeColor="text1"/>
                    </w:rPr>
                  </w:pPr>
                  <w:r>
                    <w:rPr>
                      <w:b/>
                      <w:color w:val="000000" w:themeColor="text1"/>
                    </w:rPr>
                    <w:t>2</w:t>
                  </w:r>
                </w:p>
              </w:txbxContent>
            </v:textbox>
          </v:shape>
        </w:pict>
      </w:r>
      <w:r w:rsidR="00F25753">
        <w:rPr>
          <w:noProof/>
        </w:rPr>
        <w:drawing>
          <wp:inline distT="0" distB="0" distL="0" distR="0">
            <wp:extent cx="5943600" cy="3297388"/>
            <wp:effectExtent l="19050" t="0" r="0" b="0"/>
            <wp:docPr id="256" name="Picture 10" descr="C:\Users\nupur\Desktop\monthly tasks\Admin user manual\Admin manual screen shots\manage certi contac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pur\Desktop\monthly tasks\Admin user manual\Admin manual screen shots\manage certi contacts5.png"/>
                    <pic:cNvPicPr>
                      <a:picLocks noChangeAspect="1" noChangeArrowheads="1"/>
                    </pic:cNvPicPr>
                  </pic:nvPicPr>
                  <pic:blipFill>
                    <a:blip r:embed="rId220"/>
                    <a:srcRect/>
                    <a:stretch>
                      <a:fillRect/>
                    </a:stretch>
                  </pic:blipFill>
                  <pic:spPr bwMode="auto">
                    <a:xfrm>
                      <a:off x="0" y="0"/>
                      <a:ext cx="5943600" cy="3297388"/>
                    </a:xfrm>
                    <a:prstGeom prst="rect">
                      <a:avLst/>
                    </a:prstGeom>
                    <a:noFill/>
                    <a:ln w="9525">
                      <a:noFill/>
                      <a:miter lim="800000"/>
                      <a:headEnd/>
                      <a:tailEnd/>
                    </a:ln>
                  </pic:spPr>
                </pic:pic>
              </a:graphicData>
            </a:graphic>
          </wp:inline>
        </w:drawing>
      </w:r>
    </w:p>
    <w:p w:rsidR="00F25753" w:rsidRDefault="009D52C8" w:rsidP="00D2337C">
      <w:r>
        <w:rPr>
          <w:noProof/>
        </w:rPr>
        <w:pict>
          <v:shape id="_x0000_s1455" type="#_x0000_t120" style="position:absolute;left:0;text-align:left;margin-left:95.8pt;margin-top:8.45pt;width:23.65pt;height:27.55pt;z-index:252114944" fillcolor="#e36c0a [2409]" strokecolor="#f2f2f2 [3041]" strokeweight="1.5pt">
            <v:shadow on="t" type="perspective" color="#622423 [1605]" opacity=".5" offset="1pt" offset2="-1pt"/>
            <v:textbox style="mso-next-textbox:#_x0000_s1455">
              <w:txbxContent>
                <w:p w:rsidR="008C3EB7" w:rsidRPr="009E4666" w:rsidRDefault="008C3EB7" w:rsidP="000D6A14">
                  <w:pPr>
                    <w:jc w:val="center"/>
                    <w:rPr>
                      <w:b/>
                      <w:color w:val="000000" w:themeColor="text1"/>
                    </w:rPr>
                  </w:pPr>
                  <w:r>
                    <w:rPr>
                      <w:b/>
                      <w:color w:val="000000" w:themeColor="text1"/>
                    </w:rPr>
                    <w:t>3</w:t>
                  </w:r>
                </w:p>
              </w:txbxContent>
            </v:textbox>
          </v:shape>
        </w:pict>
      </w:r>
      <w:r>
        <w:rPr>
          <w:noProof/>
        </w:rPr>
        <w:pict>
          <v:shape id="_x0000_s1456" type="#_x0000_t120" style="position:absolute;left:0;text-align:left;margin-left:265.7pt;margin-top:295.2pt;width:23.65pt;height:27.55pt;z-index:252115968" fillcolor="#e36c0a [2409]" strokecolor="#f2f2f2 [3041]" strokeweight="1.5pt">
            <v:shadow on="t" type="perspective" color="#622423 [1605]" opacity=".5" offset="1pt" offset2="-1pt"/>
            <v:textbox style="mso-next-textbox:#_x0000_s1456">
              <w:txbxContent>
                <w:p w:rsidR="008C3EB7" w:rsidRPr="009E4666" w:rsidRDefault="008C3EB7" w:rsidP="000D6A14">
                  <w:pPr>
                    <w:jc w:val="center"/>
                    <w:rPr>
                      <w:b/>
                      <w:color w:val="000000" w:themeColor="text1"/>
                    </w:rPr>
                  </w:pPr>
                  <w:r>
                    <w:rPr>
                      <w:b/>
                      <w:color w:val="000000" w:themeColor="text1"/>
                    </w:rPr>
                    <w:t>4</w:t>
                  </w:r>
                </w:p>
              </w:txbxContent>
            </v:textbox>
          </v:shape>
        </w:pict>
      </w:r>
      <w:r w:rsidR="00F25753">
        <w:rPr>
          <w:noProof/>
        </w:rPr>
        <w:drawing>
          <wp:inline distT="0" distB="0" distL="0" distR="0">
            <wp:extent cx="5943600" cy="3185205"/>
            <wp:effectExtent l="19050" t="0" r="0" b="0"/>
            <wp:docPr id="257" name="Picture 11" descr="C:\Users\nupur\Desktop\monthly tasks\Admin user manual\Admin manual screen shots\manage certi contac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pur\Desktop\monthly tasks\Admin user manual\Admin manual screen shots\manage certi contacts2.png"/>
                    <pic:cNvPicPr>
                      <a:picLocks noChangeAspect="1" noChangeArrowheads="1"/>
                    </pic:cNvPicPr>
                  </pic:nvPicPr>
                  <pic:blipFill>
                    <a:blip r:embed="rId217"/>
                    <a:srcRect/>
                    <a:stretch>
                      <a:fillRect/>
                    </a:stretch>
                  </pic:blipFill>
                  <pic:spPr bwMode="auto">
                    <a:xfrm>
                      <a:off x="0" y="0"/>
                      <a:ext cx="5943600" cy="3185205"/>
                    </a:xfrm>
                    <a:prstGeom prst="rect">
                      <a:avLst/>
                    </a:prstGeom>
                    <a:noFill/>
                    <a:ln w="9525">
                      <a:noFill/>
                      <a:miter lim="800000"/>
                      <a:headEnd/>
                      <a:tailEnd/>
                    </a:ln>
                  </pic:spPr>
                </pic:pic>
              </a:graphicData>
            </a:graphic>
          </wp:inline>
        </w:drawing>
      </w:r>
      <w:r w:rsidR="00F25753">
        <w:rPr>
          <w:noProof/>
        </w:rPr>
        <w:drawing>
          <wp:inline distT="0" distB="0" distL="0" distR="0">
            <wp:extent cx="5943600" cy="1240904"/>
            <wp:effectExtent l="19050" t="0" r="0" b="0"/>
            <wp:docPr id="258" name="Picture 12" descr="C:\Users\nupur\Desktop\monthly tasks\Admin user manual\Admin manual screen shots\edit certi conrac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pur\Desktop\monthly tasks\Admin user manual\Admin manual screen shots\edit certi conracts2.png"/>
                    <pic:cNvPicPr>
                      <a:picLocks noChangeAspect="1" noChangeArrowheads="1"/>
                    </pic:cNvPicPr>
                  </pic:nvPicPr>
                  <pic:blipFill>
                    <a:blip r:embed="rId221"/>
                    <a:srcRect/>
                    <a:stretch>
                      <a:fillRect/>
                    </a:stretch>
                  </pic:blipFill>
                  <pic:spPr bwMode="auto">
                    <a:xfrm>
                      <a:off x="0" y="0"/>
                      <a:ext cx="5943600" cy="1240904"/>
                    </a:xfrm>
                    <a:prstGeom prst="rect">
                      <a:avLst/>
                    </a:prstGeom>
                    <a:noFill/>
                    <a:ln w="9525">
                      <a:noFill/>
                      <a:miter lim="800000"/>
                      <a:headEnd/>
                      <a:tailEnd/>
                    </a:ln>
                  </pic:spPr>
                </pic:pic>
              </a:graphicData>
            </a:graphic>
          </wp:inline>
        </w:drawing>
      </w:r>
    </w:p>
    <w:p w:rsidR="00F25753" w:rsidRDefault="00186953" w:rsidP="00D2337C">
      <w:r>
        <w:rPr>
          <w:noProof/>
        </w:rPr>
        <w:lastRenderedPageBreak/>
        <w:drawing>
          <wp:inline distT="0" distB="0" distL="0" distR="0">
            <wp:extent cx="5943600" cy="340696"/>
            <wp:effectExtent l="19050" t="0" r="0" b="0"/>
            <wp:docPr id="259" name="Picture 13" descr="C:\Users\nupur\Desktop\monthly tasks\Admin user manual\Admin manual screen shots\edit certi contac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pur\Desktop\monthly tasks\Admin user manual\Admin manual screen shots\edit certi contacts3.png"/>
                    <pic:cNvPicPr>
                      <a:picLocks noChangeAspect="1" noChangeArrowheads="1"/>
                    </pic:cNvPicPr>
                  </pic:nvPicPr>
                  <pic:blipFill>
                    <a:blip r:embed="rId222"/>
                    <a:srcRect/>
                    <a:stretch>
                      <a:fillRect/>
                    </a:stretch>
                  </pic:blipFill>
                  <pic:spPr bwMode="auto">
                    <a:xfrm>
                      <a:off x="0" y="0"/>
                      <a:ext cx="5943600" cy="340696"/>
                    </a:xfrm>
                    <a:prstGeom prst="rect">
                      <a:avLst/>
                    </a:prstGeom>
                    <a:noFill/>
                    <a:ln w="9525">
                      <a:noFill/>
                      <a:miter lim="800000"/>
                      <a:headEnd/>
                      <a:tailEnd/>
                    </a:ln>
                  </pic:spPr>
                </pic:pic>
              </a:graphicData>
            </a:graphic>
          </wp:inline>
        </w:drawing>
      </w:r>
    </w:p>
    <w:p w:rsidR="00186953" w:rsidRPr="00186953" w:rsidRDefault="00186953" w:rsidP="00D2337C">
      <w:pPr>
        <w:rPr>
          <w:b/>
        </w:rPr>
      </w:pPr>
      <w:r w:rsidRPr="00186953">
        <w:rPr>
          <w:b/>
        </w:rPr>
        <w:t>Steps to edit certificate contact:</w:t>
      </w:r>
    </w:p>
    <w:p w:rsidR="00186953" w:rsidRDefault="00186953" w:rsidP="00186953">
      <w:pPr>
        <w:pStyle w:val="ListParagraph"/>
        <w:numPr>
          <w:ilvl w:val="0"/>
          <w:numId w:val="89"/>
        </w:numPr>
      </w:pPr>
      <w:r>
        <w:t>Click on Manage certificate contact, from manage content under administration menu from left accordion</w:t>
      </w:r>
    </w:p>
    <w:p w:rsidR="00186953" w:rsidRDefault="00186953" w:rsidP="00186953">
      <w:pPr>
        <w:pStyle w:val="ListParagraph"/>
        <w:numPr>
          <w:ilvl w:val="0"/>
          <w:numId w:val="89"/>
        </w:numPr>
      </w:pPr>
      <w:r>
        <w:t>Click on edit icon against the contact you need to update</w:t>
      </w:r>
    </w:p>
    <w:p w:rsidR="00186953" w:rsidRDefault="00186953" w:rsidP="00186953">
      <w:pPr>
        <w:pStyle w:val="ListParagraph"/>
        <w:numPr>
          <w:ilvl w:val="0"/>
          <w:numId w:val="89"/>
        </w:numPr>
      </w:pPr>
      <w:r>
        <w:t>Update the details as per your requirement</w:t>
      </w:r>
    </w:p>
    <w:p w:rsidR="00186953" w:rsidRDefault="00186953" w:rsidP="00186953">
      <w:pPr>
        <w:pStyle w:val="ListParagraph"/>
        <w:numPr>
          <w:ilvl w:val="0"/>
          <w:numId w:val="89"/>
        </w:numPr>
      </w:pPr>
      <w:r>
        <w:t>Click on Update button</w:t>
      </w:r>
    </w:p>
    <w:p w:rsidR="00186953" w:rsidRDefault="00186953" w:rsidP="00186953">
      <w:r>
        <w:t>On successful update, you will be notified with a message as “</w:t>
      </w:r>
      <w:r w:rsidRPr="00186953">
        <w:rPr>
          <w:b/>
        </w:rPr>
        <w:t xml:space="preserve">Certificate contacts updated successfully” </w:t>
      </w:r>
      <w:r>
        <w:t>and you will be redirected to manage certificate contact listing</w:t>
      </w:r>
    </w:p>
    <w:p w:rsidR="00000000" w:rsidRDefault="008C4307">
      <w:pPr>
        <w:pStyle w:val="Heading3"/>
        <w:pPrChange w:id="644" w:author="nupur" w:date="2014-06-13T13:22:00Z">
          <w:pPr>
            <w:pStyle w:val="Heading4"/>
          </w:pPr>
        </w:pPrChange>
      </w:pPr>
      <w:r>
        <w:t>Remove contact</w:t>
      </w:r>
    </w:p>
    <w:p w:rsidR="00C21A6A" w:rsidRDefault="00C21A6A" w:rsidP="00C21A6A">
      <w:r>
        <w:t xml:space="preserve">Administrator can remove any of the certificate contact from manage certificate contact listing </w:t>
      </w:r>
    </w:p>
    <w:p w:rsidR="00C21A6A" w:rsidRPr="008C4307" w:rsidRDefault="008C4307" w:rsidP="00C21A6A">
      <w:pPr>
        <w:rPr>
          <w:b/>
        </w:rPr>
      </w:pPr>
      <w:r w:rsidRPr="008C4307">
        <w:rPr>
          <w:b/>
        </w:rPr>
        <w:t>Steps to remove contact:</w:t>
      </w:r>
    </w:p>
    <w:p w:rsidR="008C4307" w:rsidRDefault="008C4307" w:rsidP="00B43CD8">
      <w:pPr>
        <w:pStyle w:val="ListParagraph"/>
        <w:numPr>
          <w:ilvl w:val="0"/>
          <w:numId w:val="99"/>
        </w:numPr>
      </w:pPr>
      <w:r>
        <w:t>Click on the Remove icon from the listing</w:t>
      </w:r>
    </w:p>
    <w:p w:rsidR="008C4307" w:rsidRDefault="008C4307" w:rsidP="00B43CD8">
      <w:pPr>
        <w:pStyle w:val="ListParagraph"/>
        <w:numPr>
          <w:ilvl w:val="0"/>
          <w:numId w:val="99"/>
        </w:numPr>
      </w:pPr>
      <w:r>
        <w:t>On confirmation click on Ok</w:t>
      </w:r>
    </w:p>
    <w:p w:rsidR="008C4307" w:rsidRDefault="008C4307" w:rsidP="008C4307">
      <w:r>
        <w:t xml:space="preserve">On successful removal, you will be notified with a message as “Certificate contact removed successfully” and you will be redirected to </w:t>
      </w:r>
      <w:r w:rsidR="00076C1E">
        <w:t>manage</w:t>
      </w:r>
      <w:r>
        <w:t xml:space="preserve"> certificate contact listing</w:t>
      </w:r>
    </w:p>
    <w:p w:rsidR="00C21A6A" w:rsidRDefault="009D52C8" w:rsidP="00186953">
      <w:r>
        <w:rPr>
          <w:noProof/>
        </w:rPr>
        <w:pict>
          <v:shape id="_x0000_s1457" type="#_x0000_t120" style="position:absolute;left:0;text-align:left;margin-left:333.1pt;margin-top:45.8pt;width:23.65pt;height:27.55pt;z-index:252116992" fillcolor="#e36c0a [2409]" strokecolor="#f2f2f2 [3041]" strokeweight="1.5pt">
            <v:shadow on="t" type="perspective" color="#622423 [1605]" opacity=".5" offset="1pt" offset2="-1pt"/>
            <v:textbox style="mso-next-textbox:#_x0000_s1457">
              <w:txbxContent>
                <w:p w:rsidR="008C3EB7" w:rsidRPr="009E4666" w:rsidRDefault="008C3EB7" w:rsidP="00290476">
                  <w:pPr>
                    <w:jc w:val="center"/>
                    <w:rPr>
                      <w:b/>
                      <w:color w:val="000000" w:themeColor="text1"/>
                    </w:rPr>
                  </w:pPr>
                  <w:r>
                    <w:rPr>
                      <w:b/>
                      <w:color w:val="000000" w:themeColor="text1"/>
                    </w:rPr>
                    <w:t>1</w:t>
                  </w:r>
                </w:p>
              </w:txbxContent>
            </v:textbox>
          </v:shape>
        </w:pict>
      </w:r>
      <w:r w:rsidR="00076C1E">
        <w:rPr>
          <w:noProof/>
        </w:rPr>
        <w:drawing>
          <wp:inline distT="0" distB="0" distL="0" distR="0">
            <wp:extent cx="5943600" cy="1383096"/>
            <wp:effectExtent l="19050" t="0" r="0" b="0"/>
            <wp:docPr id="281" name="Picture 32" descr="C:\Users\nupur\Desktop\monthly tasks\Admin user manual\Admin manual screen shots\manage certi contact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upur\Desktop\monthly tasks\Admin user manual\Admin manual screen shots\manage certi contacts6.png"/>
                    <pic:cNvPicPr>
                      <a:picLocks noChangeAspect="1" noChangeArrowheads="1"/>
                    </pic:cNvPicPr>
                  </pic:nvPicPr>
                  <pic:blipFill>
                    <a:blip r:embed="rId223"/>
                    <a:srcRect/>
                    <a:stretch>
                      <a:fillRect/>
                    </a:stretch>
                  </pic:blipFill>
                  <pic:spPr bwMode="auto">
                    <a:xfrm>
                      <a:off x="0" y="0"/>
                      <a:ext cx="5943600" cy="1383096"/>
                    </a:xfrm>
                    <a:prstGeom prst="rect">
                      <a:avLst/>
                    </a:prstGeom>
                    <a:noFill/>
                    <a:ln w="9525">
                      <a:noFill/>
                      <a:miter lim="800000"/>
                      <a:headEnd/>
                      <a:tailEnd/>
                    </a:ln>
                  </pic:spPr>
                </pic:pic>
              </a:graphicData>
            </a:graphic>
          </wp:inline>
        </w:drawing>
      </w:r>
    </w:p>
    <w:p w:rsidR="00076C1E" w:rsidRDefault="009D52C8" w:rsidP="00186953">
      <w:r>
        <w:rPr>
          <w:noProof/>
        </w:rPr>
        <w:lastRenderedPageBreak/>
        <w:pict>
          <v:shape id="_x0000_s1458" type="#_x0000_t120" style="position:absolute;left:0;text-align:left;margin-left:118.8pt;margin-top:99.05pt;width:23.65pt;height:27.55pt;z-index:252118016" fillcolor="#e36c0a [2409]" strokecolor="#f2f2f2 [3041]" strokeweight="1.5pt">
            <v:shadow on="t" type="perspective" color="#622423 [1605]" opacity=".5" offset="1pt" offset2="-1pt"/>
            <v:textbox style="mso-next-textbox:#_x0000_s1458">
              <w:txbxContent>
                <w:p w:rsidR="008C3EB7" w:rsidRPr="009E4666" w:rsidRDefault="008C3EB7" w:rsidP="00290476">
                  <w:pPr>
                    <w:jc w:val="center"/>
                    <w:rPr>
                      <w:b/>
                      <w:color w:val="000000" w:themeColor="text1"/>
                    </w:rPr>
                  </w:pPr>
                  <w:r>
                    <w:rPr>
                      <w:b/>
                      <w:color w:val="000000" w:themeColor="text1"/>
                    </w:rPr>
                    <w:t>2</w:t>
                  </w:r>
                </w:p>
              </w:txbxContent>
            </v:textbox>
          </v:shape>
        </w:pict>
      </w:r>
      <w:r w:rsidR="00076C1E">
        <w:rPr>
          <w:noProof/>
        </w:rPr>
        <w:drawing>
          <wp:inline distT="0" distB="0" distL="0" distR="0">
            <wp:extent cx="3506470" cy="1677670"/>
            <wp:effectExtent l="19050" t="0" r="0" b="0"/>
            <wp:docPr id="282" name="Picture 33" descr="C:\Users\nupur\Desktop\monthly tasks\Admin user manual\Admin manual screen shots\manage certi contact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upur\Desktop\monthly tasks\Admin user manual\Admin manual screen shots\manage certi contacts7].png"/>
                    <pic:cNvPicPr>
                      <a:picLocks noChangeAspect="1" noChangeArrowheads="1"/>
                    </pic:cNvPicPr>
                  </pic:nvPicPr>
                  <pic:blipFill>
                    <a:blip r:embed="rId224"/>
                    <a:srcRect/>
                    <a:stretch>
                      <a:fillRect/>
                    </a:stretch>
                  </pic:blipFill>
                  <pic:spPr bwMode="auto">
                    <a:xfrm>
                      <a:off x="0" y="0"/>
                      <a:ext cx="3506470" cy="1677670"/>
                    </a:xfrm>
                    <a:prstGeom prst="rect">
                      <a:avLst/>
                    </a:prstGeom>
                    <a:noFill/>
                    <a:ln w="9525">
                      <a:noFill/>
                      <a:miter lim="800000"/>
                      <a:headEnd/>
                      <a:tailEnd/>
                    </a:ln>
                  </pic:spPr>
                </pic:pic>
              </a:graphicData>
            </a:graphic>
          </wp:inline>
        </w:drawing>
      </w:r>
    </w:p>
    <w:p w:rsidR="00000000" w:rsidRDefault="00B77979">
      <w:pPr>
        <w:pStyle w:val="Heading2"/>
        <w:pPrChange w:id="645" w:author="nupur" w:date="2014-06-13T13:23:00Z">
          <w:pPr>
            <w:pStyle w:val="Heading3"/>
          </w:pPr>
        </w:pPrChange>
      </w:pPr>
      <w:bookmarkStart w:id="646" w:name="_Toc390511979"/>
      <w:r>
        <w:t>Manage CRL</w:t>
      </w:r>
      <w:bookmarkEnd w:id="646"/>
    </w:p>
    <w:p w:rsidR="00B77979" w:rsidRDefault="00B77979" w:rsidP="00B77979">
      <w:r>
        <w:t>Administrator can select and upload CRL files</w:t>
      </w:r>
      <w:r w:rsidR="00F97E8A">
        <w:t>. Manage CRL, lists CRL files uploaded with following fields</w:t>
      </w:r>
    </w:p>
    <w:p w:rsidR="00F97E8A" w:rsidRDefault="00F97E8A" w:rsidP="00F97E8A">
      <w:pPr>
        <w:pStyle w:val="ListParagraph"/>
        <w:numPr>
          <w:ilvl w:val="0"/>
          <w:numId w:val="91"/>
        </w:numPr>
      </w:pPr>
      <w:r w:rsidRPr="00F97E8A">
        <w:rPr>
          <w:b/>
        </w:rPr>
        <w:t>Certifying authority</w:t>
      </w:r>
      <w:r>
        <w:t xml:space="preserve"> – Displays certifying authority</w:t>
      </w:r>
    </w:p>
    <w:p w:rsidR="00F97E8A" w:rsidRDefault="00F97E8A" w:rsidP="00F97E8A">
      <w:pPr>
        <w:pStyle w:val="ListParagraph"/>
        <w:numPr>
          <w:ilvl w:val="0"/>
          <w:numId w:val="91"/>
        </w:numPr>
      </w:pPr>
      <w:r w:rsidRPr="00F97E8A">
        <w:rPr>
          <w:b/>
        </w:rPr>
        <w:t>Last updated</w:t>
      </w:r>
      <w:r>
        <w:t xml:space="preserve"> – Displays date on which CRL file was last updated</w:t>
      </w:r>
    </w:p>
    <w:p w:rsidR="00F97E8A" w:rsidRDefault="009D52C8" w:rsidP="00F97E8A">
      <w:r>
        <w:rPr>
          <w:noProof/>
        </w:rPr>
        <w:pict>
          <v:shape id="_x0000_s1459" type="#_x0000_t120" style="position:absolute;left:0;text-align:left;margin-left:1.85pt;margin-top:263.25pt;width:23.65pt;height:27.55pt;z-index:252119040" fillcolor="#e36c0a [2409]" strokecolor="#f2f2f2 [3041]" strokeweight="1.5pt">
            <v:shadow on="t" type="perspective" color="#622423 [1605]" opacity=".5" offset="1pt" offset2="-1pt"/>
            <v:textbox style="mso-next-textbox:#_x0000_s1459">
              <w:txbxContent>
                <w:p w:rsidR="008C3EB7" w:rsidRPr="009E4666" w:rsidRDefault="008C3EB7" w:rsidP="00B2111F">
                  <w:pPr>
                    <w:jc w:val="center"/>
                    <w:rPr>
                      <w:b/>
                      <w:color w:val="000000" w:themeColor="text1"/>
                    </w:rPr>
                  </w:pPr>
                  <w:r>
                    <w:rPr>
                      <w:b/>
                      <w:color w:val="000000" w:themeColor="text1"/>
                    </w:rPr>
                    <w:t>1</w:t>
                  </w:r>
                </w:p>
              </w:txbxContent>
            </v:textbox>
          </v:shape>
        </w:pict>
      </w:r>
      <w:r w:rsidR="00F97E8A">
        <w:rPr>
          <w:noProof/>
        </w:rPr>
        <w:drawing>
          <wp:inline distT="0" distB="0" distL="0" distR="0">
            <wp:extent cx="1905166" cy="3586038"/>
            <wp:effectExtent l="19050" t="0" r="0" b="0"/>
            <wp:docPr id="260" name="Picture 14" descr="C:\Users\nupur\Desktop\monthly tasks\Admin user manual\Admin manual screen shots\manage C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pur\Desktop\monthly tasks\Admin user manual\Admin manual screen shots\manage CRL.png"/>
                    <pic:cNvPicPr>
                      <a:picLocks noChangeAspect="1" noChangeArrowheads="1"/>
                    </pic:cNvPicPr>
                  </pic:nvPicPr>
                  <pic:blipFill>
                    <a:blip r:embed="rId225"/>
                    <a:srcRect/>
                    <a:stretch>
                      <a:fillRect/>
                    </a:stretch>
                  </pic:blipFill>
                  <pic:spPr bwMode="auto">
                    <a:xfrm>
                      <a:off x="0" y="0"/>
                      <a:ext cx="1908175" cy="3591702"/>
                    </a:xfrm>
                    <a:prstGeom prst="rect">
                      <a:avLst/>
                    </a:prstGeom>
                    <a:noFill/>
                    <a:ln w="9525">
                      <a:noFill/>
                      <a:miter lim="800000"/>
                      <a:headEnd/>
                      <a:tailEnd/>
                    </a:ln>
                  </pic:spPr>
                </pic:pic>
              </a:graphicData>
            </a:graphic>
          </wp:inline>
        </w:drawing>
      </w:r>
    </w:p>
    <w:p w:rsidR="00F97E8A" w:rsidRDefault="009D52C8" w:rsidP="00F97E8A">
      <w:r>
        <w:rPr>
          <w:noProof/>
        </w:rPr>
        <w:lastRenderedPageBreak/>
        <w:pict>
          <v:shape id="_x0000_s1461" type="#_x0000_t120" style="position:absolute;left:0;text-align:left;margin-left:123.25pt;margin-top:111.05pt;width:23.65pt;height:27.55pt;z-index:252121088" fillcolor="#e36c0a [2409]" strokecolor="#f2f2f2 [3041]" strokeweight="1.5pt">
            <v:shadow on="t" type="perspective" color="#622423 [1605]" opacity=".5" offset="1pt" offset2="-1pt"/>
            <v:textbox style="mso-next-textbox:#_x0000_s1461">
              <w:txbxContent>
                <w:p w:rsidR="008C3EB7" w:rsidRPr="009E4666" w:rsidRDefault="008C3EB7" w:rsidP="00B2111F">
                  <w:pPr>
                    <w:jc w:val="center"/>
                    <w:rPr>
                      <w:b/>
                      <w:color w:val="000000" w:themeColor="text1"/>
                    </w:rPr>
                  </w:pPr>
                  <w:r>
                    <w:rPr>
                      <w:b/>
                      <w:color w:val="000000" w:themeColor="text1"/>
                    </w:rPr>
                    <w:t>3</w:t>
                  </w:r>
                </w:p>
              </w:txbxContent>
            </v:textbox>
          </v:shape>
        </w:pict>
      </w:r>
      <w:r>
        <w:rPr>
          <w:noProof/>
        </w:rPr>
        <w:pict>
          <v:shape id="_x0000_s1460" type="#_x0000_t120" style="position:absolute;left:0;text-align:left;margin-left:-22pt;margin-top:45.95pt;width:23.65pt;height:27.55pt;z-index:252120064" fillcolor="#e36c0a [2409]" strokecolor="#f2f2f2 [3041]" strokeweight="1.5pt">
            <v:shadow on="t" type="perspective" color="#622423 [1605]" opacity=".5" offset="1pt" offset2="-1pt"/>
            <v:textbox style="mso-next-textbox:#_x0000_s1460">
              <w:txbxContent>
                <w:p w:rsidR="008C3EB7" w:rsidRPr="009E4666" w:rsidRDefault="008C3EB7" w:rsidP="00B2111F">
                  <w:pPr>
                    <w:jc w:val="center"/>
                    <w:rPr>
                      <w:b/>
                      <w:color w:val="000000" w:themeColor="text1"/>
                    </w:rPr>
                  </w:pPr>
                  <w:r>
                    <w:rPr>
                      <w:b/>
                      <w:color w:val="000000" w:themeColor="text1"/>
                    </w:rPr>
                    <w:t>2</w:t>
                  </w:r>
                </w:p>
              </w:txbxContent>
            </v:textbox>
          </v:shape>
        </w:pict>
      </w:r>
      <w:r w:rsidR="00F97E8A">
        <w:rPr>
          <w:noProof/>
        </w:rPr>
        <w:drawing>
          <wp:inline distT="0" distB="0" distL="0" distR="0">
            <wp:extent cx="5943600" cy="1757378"/>
            <wp:effectExtent l="19050" t="0" r="0" b="0"/>
            <wp:docPr id="261" name="Picture 15" descr="C:\Users\nupur\Desktop\monthly tasks\Admin user manual\Admin manual screen shots\manage cr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pur\Desktop\monthly tasks\Admin user manual\Admin manual screen shots\manage crl1.png"/>
                    <pic:cNvPicPr>
                      <a:picLocks noChangeAspect="1" noChangeArrowheads="1"/>
                    </pic:cNvPicPr>
                  </pic:nvPicPr>
                  <pic:blipFill>
                    <a:blip r:embed="rId226"/>
                    <a:srcRect/>
                    <a:stretch>
                      <a:fillRect/>
                    </a:stretch>
                  </pic:blipFill>
                  <pic:spPr bwMode="auto">
                    <a:xfrm>
                      <a:off x="0" y="0"/>
                      <a:ext cx="5943600" cy="1757378"/>
                    </a:xfrm>
                    <a:prstGeom prst="rect">
                      <a:avLst/>
                    </a:prstGeom>
                    <a:noFill/>
                    <a:ln w="9525">
                      <a:noFill/>
                      <a:miter lim="800000"/>
                      <a:headEnd/>
                      <a:tailEnd/>
                    </a:ln>
                  </pic:spPr>
                </pic:pic>
              </a:graphicData>
            </a:graphic>
          </wp:inline>
        </w:drawing>
      </w:r>
    </w:p>
    <w:p w:rsidR="00F97E8A" w:rsidRPr="00F97E8A" w:rsidRDefault="00F97E8A" w:rsidP="00F97E8A">
      <w:pPr>
        <w:rPr>
          <w:b/>
        </w:rPr>
      </w:pPr>
      <w:r w:rsidRPr="00F97E8A">
        <w:rPr>
          <w:b/>
        </w:rPr>
        <w:t>Steps to upload CRL files:</w:t>
      </w:r>
    </w:p>
    <w:p w:rsidR="00F97E8A" w:rsidRDefault="00F97E8A" w:rsidP="00F97E8A">
      <w:pPr>
        <w:pStyle w:val="ListParagraph"/>
        <w:numPr>
          <w:ilvl w:val="0"/>
          <w:numId w:val="92"/>
        </w:numPr>
      </w:pPr>
      <w:r>
        <w:t>Click on Manage CRL, from manage content under administration panel from left accordion</w:t>
      </w:r>
    </w:p>
    <w:p w:rsidR="00F97E8A" w:rsidRDefault="0035306E" w:rsidP="00F97E8A">
      <w:pPr>
        <w:pStyle w:val="ListParagraph"/>
        <w:numPr>
          <w:ilvl w:val="0"/>
          <w:numId w:val="92"/>
        </w:numPr>
      </w:pPr>
      <w:r>
        <w:t xml:space="preserve">Browse and select CRL file </w:t>
      </w:r>
    </w:p>
    <w:p w:rsidR="0035306E" w:rsidRDefault="0035306E" w:rsidP="00F97E8A">
      <w:pPr>
        <w:pStyle w:val="ListParagraph"/>
        <w:numPr>
          <w:ilvl w:val="0"/>
          <w:numId w:val="92"/>
        </w:numPr>
      </w:pPr>
      <w:r>
        <w:t>Click on Upload button</w:t>
      </w:r>
    </w:p>
    <w:p w:rsidR="0035306E" w:rsidRDefault="0035306E" w:rsidP="0035306E">
      <w:r>
        <w:t>On successful upload, you will be able to see the listing that lists all the CRL files uploaded</w:t>
      </w:r>
    </w:p>
    <w:p w:rsidR="00F97E8A" w:rsidRDefault="00F97E8A" w:rsidP="00F97E8A">
      <w:r>
        <w:rPr>
          <w:noProof/>
        </w:rPr>
        <w:drawing>
          <wp:inline distT="0" distB="0" distL="0" distR="0">
            <wp:extent cx="5943600" cy="3001645"/>
            <wp:effectExtent l="19050" t="0" r="0" b="0"/>
            <wp:docPr id="262" name="Picture 16" descr="C:\Users\nupur\Desktop\monthly tasks\Admin user manual\Admin manual screen shots\manage cr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upur\Desktop\monthly tasks\Admin user manual\Admin manual screen shots\manage crl2.png"/>
                    <pic:cNvPicPr>
                      <a:picLocks noChangeAspect="1" noChangeArrowheads="1"/>
                    </pic:cNvPicPr>
                  </pic:nvPicPr>
                  <pic:blipFill>
                    <a:blip r:embed="rId227"/>
                    <a:srcRect/>
                    <a:stretch>
                      <a:fillRect/>
                    </a:stretch>
                  </pic:blipFill>
                  <pic:spPr bwMode="auto">
                    <a:xfrm>
                      <a:off x="0" y="0"/>
                      <a:ext cx="5943600" cy="3001645"/>
                    </a:xfrm>
                    <a:prstGeom prst="rect">
                      <a:avLst/>
                    </a:prstGeom>
                    <a:noFill/>
                    <a:ln w="9525">
                      <a:noFill/>
                      <a:miter lim="800000"/>
                      <a:headEnd/>
                      <a:tailEnd/>
                    </a:ln>
                  </pic:spPr>
                </pic:pic>
              </a:graphicData>
            </a:graphic>
          </wp:inline>
        </w:drawing>
      </w:r>
    </w:p>
    <w:p w:rsidR="00F97E8A" w:rsidRDefault="00F97E8A" w:rsidP="00F97E8A"/>
    <w:p w:rsidR="002612AB" w:rsidRDefault="002612AB" w:rsidP="00F97E8A"/>
    <w:p w:rsidR="00000000" w:rsidRDefault="002612AB">
      <w:pPr>
        <w:pStyle w:val="Heading2"/>
        <w:pPrChange w:id="647" w:author="nupur" w:date="2014-06-13T13:23:00Z">
          <w:pPr>
            <w:pStyle w:val="Heading3"/>
          </w:pPr>
        </w:pPrChange>
      </w:pPr>
      <w:bookmarkStart w:id="648" w:name="_Toc390511980"/>
      <w:r>
        <w:lastRenderedPageBreak/>
        <w:t xml:space="preserve">Create </w:t>
      </w:r>
      <w:r w:rsidR="006D47AF">
        <w:t xml:space="preserve">new </w:t>
      </w:r>
      <w:r>
        <w:t>field</w:t>
      </w:r>
      <w:bookmarkEnd w:id="648"/>
    </w:p>
    <w:p w:rsidR="002612AB" w:rsidRDefault="002612AB" w:rsidP="002612AB">
      <w:pPr>
        <w:rPr>
          <w:bCs/>
        </w:rPr>
      </w:pPr>
      <w:r>
        <w:t xml:space="preserve">Administrator can create new field </w:t>
      </w:r>
      <w:r>
        <w:rPr>
          <w:bCs/>
        </w:rPr>
        <w:t>for a particular event on the respective sub module and module</w:t>
      </w:r>
    </w:p>
    <w:p w:rsidR="002612AB" w:rsidRDefault="002612AB" w:rsidP="002612AB">
      <w:r>
        <w:rPr>
          <w:noProof/>
        </w:rPr>
        <w:drawing>
          <wp:inline distT="0" distB="0" distL="0" distR="0">
            <wp:extent cx="1749312" cy="2154803"/>
            <wp:effectExtent l="19050" t="0" r="3288" b="0"/>
            <wp:docPr id="263" name="Picture 17" descr="C:\Users\nupur\Desktop\monthly tasks\Admin user manual\Admin manual screen shots\create fie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upur\Desktop\monthly tasks\Admin user manual\Admin manual screen shots\create field1.png"/>
                    <pic:cNvPicPr>
                      <a:picLocks noChangeAspect="1" noChangeArrowheads="1"/>
                    </pic:cNvPicPr>
                  </pic:nvPicPr>
                  <pic:blipFill>
                    <a:blip r:embed="rId228"/>
                    <a:srcRect/>
                    <a:stretch>
                      <a:fillRect/>
                    </a:stretch>
                  </pic:blipFill>
                  <pic:spPr bwMode="auto">
                    <a:xfrm>
                      <a:off x="0" y="0"/>
                      <a:ext cx="1749425" cy="2154942"/>
                    </a:xfrm>
                    <a:prstGeom prst="rect">
                      <a:avLst/>
                    </a:prstGeom>
                    <a:noFill/>
                    <a:ln w="9525">
                      <a:noFill/>
                      <a:miter lim="800000"/>
                      <a:headEnd/>
                      <a:tailEnd/>
                    </a:ln>
                  </pic:spPr>
                </pic:pic>
              </a:graphicData>
            </a:graphic>
          </wp:inline>
        </w:drawing>
      </w:r>
    </w:p>
    <w:p w:rsidR="002612AB" w:rsidRDefault="009D52C8" w:rsidP="002612AB">
      <w:r>
        <w:rPr>
          <w:noProof/>
        </w:rPr>
        <w:pict>
          <v:shape id="_x0000_s1462" type="#_x0000_t120" style="position:absolute;left:0;text-align:left;margin-left:6.2pt;margin-top:211.85pt;width:23.65pt;height:27.55pt;z-index:252122112" fillcolor="#e36c0a [2409]" strokecolor="#f2f2f2 [3041]" strokeweight="1.5pt">
            <v:shadow on="t" type="perspective" color="#622423 [1605]" opacity=".5" offset="1pt" offset2="-1pt"/>
            <v:textbox style="mso-next-textbox:#_x0000_s1462">
              <w:txbxContent>
                <w:p w:rsidR="008C3EB7" w:rsidRPr="009E4666" w:rsidRDefault="008C3EB7" w:rsidP="000627F8">
                  <w:pPr>
                    <w:jc w:val="center"/>
                    <w:rPr>
                      <w:b/>
                      <w:color w:val="000000" w:themeColor="text1"/>
                    </w:rPr>
                  </w:pPr>
                  <w:r>
                    <w:rPr>
                      <w:b/>
                      <w:color w:val="000000" w:themeColor="text1"/>
                    </w:rPr>
                    <w:t>1</w:t>
                  </w:r>
                </w:p>
              </w:txbxContent>
            </v:textbox>
          </v:shape>
        </w:pict>
      </w:r>
      <w:r w:rsidR="002612AB">
        <w:rPr>
          <w:noProof/>
        </w:rPr>
        <w:drawing>
          <wp:inline distT="0" distB="0" distL="0" distR="0">
            <wp:extent cx="1833604" cy="2965836"/>
            <wp:effectExtent l="19050" t="0" r="0" b="0"/>
            <wp:docPr id="265" name="Picture 19" descr="C:\Users\nupur\Desktop\monthly tasks\Admin user manual\Admin manual screen shots\create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pur\Desktop\monthly tasks\Admin user manual\Admin manual screen shots\create field.png"/>
                    <pic:cNvPicPr>
                      <a:picLocks noChangeAspect="1" noChangeArrowheads="1"/>
                    </pic:cNvPicPr>
                  </pic:nvPicPr>
                  <pic:blipFill>
                    <a:blip r:embed="rId229"/>
                    <a:srcRect/>
                    <a:stretch>
                      <a:fillRect/>
                    </a:stretch>
                  </pic:blipFill>
                  <pic:spPr bwMode="auto">
                    <a:xfrm>
                      <a:off x="0" y="0"/>
                      <a:ext cx="1837055" cy="2971418"/>
                    </a:xfrm>
                    <a:prstGeom prst="rect">
                      <a:avLst/>
                    </a:prstGeom>
                    <a:noFill/>
                    <a:ln w="9525">
                      <a:noFill/>
                      <a:miter lim="800000"/>
                      <a:headEnd/>
                      <a:tailEnd/>
                    </a:ln>
                  </pic:spPr>
                </pic:pic>
              </a:graphicData>
            </a:graphic>
          </wp:inline>
        </w:drawing>
      </w:r>
    </w:p>
    <w:p w:rsidR="002612AB" w:rsidRPr="002612AB" w:rsidRDefault="009D52C8" w:rsidP="002612AB">
      <w:r>
        <w:rPr>
          <w:noProof/>
        </w:rPr>
        <w:pict>
          <v:shape id="_x0000_s1463" type="#_x0000_t120" style="position:absolute;left:0;text-align:left;margin-left:105.75pt;margin-top:9.25pt;width:23.65pt;height:27.55pt;z-index:252123136" fillcolor="#e36c0a [2409]" strokecolor="#f2f2f2 [3041]" strokeweight="1.5pt">
            <v:shadow on="t" type="perspective" color="#622423 [1605]" opacity=".5" offset="1pt" offset2="-1pt"/>
            <v:textbox style="mso-next-textbox:#_x0000_s1463">
              <w:txbxContent>
                <w:p w:rsidR="008C3EB7" w:rsidRPr="009E4666" w:rsidRDefault="008C3EB7" w:rsidP="000627F8">
                  <w:pPr>
                    <w:jc w:val="center"/>
                    <w:rPr>
                      <w:b/>
                      <w:color w:val="000000" w:themeColor="text1"/>
                    </w:rPr>
                  </w:pPr>
                  <w:r>
                    <w:rPr>
                      <w:b/>
                      <w:color w:val="000000" w:themeColor="text1"/>
                    </w:rPr>
                    <w:t>2</w:t>
                  </w:r>
                </w:p>
              </w:txbxContent>
            </v:textbox>
          </v:shape>
        </w:pict>
      </w:r>
      <w:r w:rsidR="002612AB">
        <w:rPr>
          <w:noProof/>
        </w:rPr>
        <w:drawing>
          <wp:inline distT="0" distB="0" distL="0" distR="0">
            <wp:extent cx="5943600" cy="514841"/>
            <wp:effectExtent l="19050" t="0" r="0" b="0"/>
            <wp:docPr id="266" name="Picture 20" descr="C:\Users\nupur\Desktop\monthly tasks\Admin user manual\Admin manual screen shots\create fiel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pur\Desktop\monthly tasks\Admin user manual\Admin manual screen shots\create field4.png"/>
                    <pic:cNvPicPr>
                      <a:picLocks noChangeAspect="1" noChangeArrowheads="1"/>
                    </pic:cNvPicPr>
                  </pic:nvPicPr>
                  <pic:blipFill>
                    <a:blip r:embed="rId230"/>
                    <a:srcRect/>
                    <a:stretch>
                      <a:fillRect/>
                    </a:stretch>
                  </pic:blipFill>
                  <pic:spPr bwMode="auto">
                    <a:xfrm>
                      <a:off x="0" y="0"/>
                      <a:ext cx="5943600" cy="514841"/>
                    </a:xfrm>
                    <a:prstGeom prst="rect">
                      <a:avLst/>
                    </a:prstGeom>
                    <a:noFill/>
                    <a:ln w="9525">
                      <a:noFill/>
                      <a:miter lim="800000"/>
                      <a:headEnd/>
                      <a:tailEnd/>
                    </a:ln>
                  </pic:spPr>
                </pic:pic>
              </a:graphicData>
            </a:graphic>
          </wp:inline>
        </w:drawing>
      </w:r>
      <w:r w:rsidR="002612AB" w:rsidRPr="002612A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2612AB">
        <w:rPr>
          <w:noProof/>
        </w:rPr>
        <w:lastRenderedPageBreak/>
        <w:drawing>
          <wp:inline distT="0" distB="0" distL="0" distR="0">
            <wp:extent cx="5944428" cy="2775005"/>
            <wp:effectExtent l="19050" t="0" r="0" b="0"/>
            <wp:docPr id="267" name="Picture 21" descr="C:\Users\nupur\Desktop\monthly tasks\Admin user manual\Admin manual screen shots\create fie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pur\Desktop\monthly tasks\Admin user manual\Admin manual screen shots\create field2.png"/>
                    <pic:cNvPicPr>
                      <a:picLocks noChangeAspect="1" noChangeArrowheads="1"/>
                    </pic:cNvPicPr>
                  </pic:nvPicPr>
                  <pic:blipFill>
                    <a:blip r:embed="rId231"/>
                    <a:srcRect t="6684"/>
                    <a:stretch>
                      <a:fillRect/>
                    </a:stretch>
                  </pic:blipFill>
                  <pic:spPr bwMode="auto">
                    <a:xfrm>
                      <a:off x="0" y="0"/>
                      <a:ext cx="5944428" cy="2775005"/>
                    </a:xfrm>
                    <a:prstGeom prst="rect">
                      <a:avLst/>
                    </a:prstGeom>
                    <a:noFill/>
                    <a:ln w="9525">
                      <a:noFill/>
                      <a:miter lim="800000"/>
                      <a:headEnd/>
                      <a:tailEnd/>
                    </a:ln>
                  </pic:spPr>
                </pic:pic>
              </a:graphicData>
            </a:graphic>
          </wp:inline>
        </w:drawing>
      </w:r>
      <w:r w:rsidR="002612AB" w:rsidRPr="002612AB">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2612AB">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943600" cy="759352"/>
            <wp:effectExtent l="19050" t="0" r="0" b="0"/>
            <wp:docPr id="268" name="Picture 22" descr="C:\Users\nupur\Desktop\monthly tasks\Admin user manual\Admin manual screen shots\create fie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pur\Desktop\monthly tasks\Admin user manual\Admin manual screen shots\create field3.png"/>
                    <pic:cNvPicPr>
                      <a:picLocks noChangeAspect="1" noChangeArrowheads="1"/>
                    </pic:cNvPicPr>
                  </pic:nvPicPr>
                  <pic:blipFill>
                    <a:blip r:embed="rId232"/>
                    <a:srcRect/>
                    <a:stretch>
                      <a:fillRect/>
                    </a:stretch>
                  </pic:blipFill>
                  <pic:spPr bwMode="auto">
                    <a:xfrm>
                      <a:off x="0" y="0"/>
                      <a:ext cx="5943600" cy="759352"/>
                    </a:xfrm>
                    <a:prstGeom prst="rect">
                      <a:avLst/>
                    </a:prstGeom>
                    <a:noFill/>
                    <a:ln w="9525">
                      <a:noFill/>
                      <a:miter lim="800000"/>
                      <a:headEnd/>
                      <a:tailEnd/>
                    </a:ln>
                  </pic:spPr>
                </pic:pic>
              </a:graphicData>
            </a:graphic>
          </wp:inline>
        </w:drawing>
      </w:r>
    </w:p>
    <w:p w:rsidR="002612AB" w:rsidRPr="00617E46" w:rsidRDefault="009D52C8" w:rsidP="00F97E8A">
      <w:pPr>
        <w:rPr>
          <w:b/>
        </w:rPr>
      </w:pPr>
      <w:r w:rsidRPr="009D52C8">
        <w:rPr>
          <w:noProof/>
        </w:rPr>
        <w:pict>
          <v:shape id="_x0000_s1464" type="#_x0000_t120" style="position:absolute;left:0;text-align:left;margin-left:193.45pt;margin-top:-62.5pt;width:23.65pt;height:27.55pt;z-index:252124160" fillcolor="#e36c0a [2409]" strokecolor="#f2f2f2 [3041]" strokeweight="1.5pt">
            <v:shadow on="t" type="perspective" color="#622423 [1605]" opacity=".5" offset="1pt" offset2="-1pt"/>
            <v:textbox style="mso-next-textbox:#_x0000_s1464">
              <w:txbxContent>
                <w:p w:rsidR="008C3EB7" w:rsidRPr="009E4666" w:rsidRDefault="008C3EB7" w:rsidP="000627F8">
                  <w:pPr>
                    <w:jc w:val="center"/>
                    <w:rPr>
                      <w:b/>
                      <w:color w:val="000000" w:themeColor="text1"/>
                    </w:rPr>
                  </w:pPr>
                  <w:r>
                    <w:rPr>
                      <w:b/>
                      <w:color w:val="000000" w:themeColor="text1"/>
                    </w:rPr>
                    <w:t>3</w:t>
                  </w:r>
                </w:p>
              </w:txbxContent>
            </v:textbox>
          </v:shape>
        </w:pict>
      </w:r>
      <w:r w:rsidR="002612AB" w:rsidRPr="00617E46">
        <w:rPr>
          <w:b/>
        </w:rPr>
        <w:t>Steps to create new field:</w:t>
      </w:r>
    </w:p>
    <w:p w:rsidR="002612AB" w:rsidRDefault="006D0C5D" w:rsidP="002612AB">
      <w:pPr>
        <w:pStyle w:val="ListParagraph"/>
        <w:numPr>
          <w:ilvl w:val="0"/>
          <w:numId w:val="93"/>
        </w:numPr>
      </w:pPr>
      <w:r>
        <w:t>Click on Create new field from Manage content, under administration panel from left accordion</w:t>
      </w:r>
    </w:p>
    <w:p w:rsidR="006D0C5D" w:rsidRDefault="006D0C5D" w:rsidP="002612AB">
      <w:pPr>
        <w:pStyle w:val="ListParagraph"/>
        <w:numPr>
          <w:ilvl w:val="0"/>
          <w:numId w:val="93"/>
        </w:numPr>
      </w:pPr>
      <w:r>
        <w:t xml:space="preserve">Configure all the required details to create new field </w:t>
      </w:r>
    </w:p>
    <w:p w:rsidR="006D0C5D" w:rsidRDefault="006D0C5D" w:rsidP="002612AB">
      <w:pPr>
        <w:pStyle w:val="ListParagraph"/>
        <w:numPr>
          <w:ilvl w:val="0"/>
          <w:numId w:val="93"/>
        </w:numPr>
      </w:pPr>
      <w:r>
        <w:t>Click on Submit button</w:t>
      </w:r>
    </w:p>
    <w:p w:rsidR="006D0C5D" w:rsidRDefault="006D0C5D" w:rsidP="006D0C5D">
      <w:r>
        <w:t>On successful submit, you will be notified with a message as “</w:t>
      </w:r>
      <w:r w:rsidRPr="00846282">
        <w:rPr>
          <w:b/>
        </w:rPr>
        <w:t>New field created successfully”</w:t>
      </w:r>
      <w:r>
        <w:t xml:space="preserve"> and you will be redirected to manage fields page</w:t>
      </w:r>
    </w:p>
    <w:p w:rsidR="00000000" w:rsidRDefault="006D47AF">
      <w:pPr>
        <w:pStyle w:val="Heading2"/>
        <w:pPrChange w:id="649" w:author="nupur" w:date="2014-06-13T13:23:00Z">
          <w:pPr>
            <w:pStyle w:val="Heading3"/>
          </w:pPr>
        </w:pPrChange>
      </w:pPr>
      <w:bookmarkStart w:id="650" w:name="_Toc390511981"/>
      <w:r>
        <w:t>Manage new field</w:t>
      </w:r>
      <w:bookmarkEnd w:id="650"/>
    </w:p>
    <w:p w:rsidR="006D47AF" w:rsidRDefault="006D47AF" w:rsidP="006D0C5D">
      <w:r>
        <w:t>Administrator can search and manage new fields created.</w:t>
      </w:r>
    </w:p>
    <w:p w:rsidR="009E659A" w:rsidRPr="009E659A" w:rsidRDefault="004E76C5" w:rsidP="006D0C5D">
      <w:pPr>
        <w:rPr>
          <w:b/>
        </w:rPr>
      </w:pPr>
      <w:r w:rsidRPr="009E659A">
        <w:rPr>
          <w:b/>
        </w:rPr>
        <w:t xml:space="preserve">Manage field listing </w:t>
      </w:r>
    </w:p>
    <w:p w:rsidR="004E76C5" w:rsidRDefault="004E76C5" w:rsidP="006D0C5D">
      <w:r>
        <w:t xml:space="preserve"> </w:t>
      </w:r>
      <w:r w:rsidR="009E659A">
        <w:t>L</w:t>
      </w:r>
      <w:r>
        <w:t>ists new</w:t>
      </w:r>
      <w:r w:rsidR="00AD66E5">
        <w:t xml:space="preserve"> fields created classifying them into two different tabs </w:t>
      </w:r>
    </w:p>
    <w:p w:rsidR="00AD66E5" w:rsidRDefault="00AD66E5" w:rsidP="00AD66E5">
      <w:pPr>
        <w:pStyle w:val="ListParagraph"/>
        <w:numPr>
          <w:ilvl w:val="0"/>
          <w:numId w:val="95"/>
        </w:numPr>
      </w:pPr>
      <w:r w:rsidRPr="00AD66E5">
        <w:rPr>
          <w:b/>
        </w:rPr>
        <w:t>Approved</w:t>
      </w:r>
      <w:r>
        <w:t xml:space="preserve"> – lists fields that are approved</w:t>
      </w:r>
    </w:p>
    <w:p w:rsidR="00AD66E5" w:rsidRDefault="00AD66E5" w:rsidP="00AD66E5">
      <w:pPr>
        <w:pStyle w:val="ListParagraph"/>
        <w:numPr>
          <w:ilvl w:val="0"/>
          <w:numId w:val="95"/>
        </w:numPr>
      </w:pPr>
      <w:r w:rsidRPr="00AD66E5">
        <w:rPr>
          <w:b/>
        </w:rPr>
        <w:t>Cancelled</w:t>
      </w:r>
      <w:r>
        <w:t xml:space="preserve"> – Lists fields that got canceled</w:t>
      </w:r>
    </w:p>
    <w:p w:rsidR="00704FEE" w:rsidRPr="00E62248" w:rsidRDefault="00704FEE" w:rsidP="00704FEE">
      <w:pPr>
        <w:rPr>
          <w:b/>
        </w:rPr>
      </w:pPr>
      <w:r w:rsidRPr="00E62248">
        <w:rPr>
          <w:b/>
        </w:rPr>
        <w:lastRenderedPageBreak/>
        <w:t>Listing fields:</w:t>
      </w:r>
    </w:p>
    <w:p w:rsidR="00E62248" w:rsidRDefault="00E62248" w:rsidP="00E62248">
      <w:pPr>
        <w:pStyle w:val="ListParagraph"/>
        <w:numPr>
          <w:ilvl w:val="0"/>
          <w:numId w:val="97"/>
        </w:numPr>
      </w:pPr>
      <w:r w:rsidRPr="00E62248">
        <w:rPr>
          <w:b/>
        </w:rPr>
        <w:t>Screen name</w:t>
      </w:r>
      <w:r>
        <w:t xml:space="preserve"> – Displays name of the screen for which new field has been created</w:t>
      </w:r>
    </w:p>
    <w:p w:rsidR="00E62248" w:rsidRDefault="00E62248" w:rsidP="00E62248">
      <w:pPr>
        <w:pStyle w:val="ListParagraph"/>
        <w:numPr>
          <w:ilvl w:val="0"/>
          <w:numId w:val="97"/>
        </w:numPr>
      </w:pPr>
      <w:r w:rsidRPr="00E62248">
        <w:rPr>
          <w:b/>
        </w:rPr>
        <w:t>Field name</w:t>
      </w:r>
      <w:r>
        <w:t xml:space="preserve"> – Displays name of the newly created field</w:t>
      </w:r>
    </w:p>
    <w:p w:rsidR="00E62248" w:rsidRDefault="00E62248" w:rsidP="00E62248">
      <w:pPr>
        <w:pStyle w:val="ListParagraph"/>
        <w:numPr>
          <w:ilvl w:val="0"/>
          <w:numId w:val="97"/>
        </w:numPr>
      </w:pPr>
      <w:r w:rsidRPr="00E62248">
        <w:rPr>
          <w:b/>
        </w:rPr>
        <w:t>Status</w:t>
      </w:r>
      <w:r>
        <w:t xml:space="preserve"> – Displays status of the field as approved or cancelled</w:t>
      </w:r>
    </w:p>
    <w:p w:rsidR="00E62248" w:rsidRDefault="00E62248" w:rsidP="00E62248">
      <w:pPr>
        <w:pStyle w:val="ListParagraph"/>
        <w:numPr>
          <w:ilvl w:val="0"/>
          <w:numId w:val="97"/>
        </w:numPr>
      </w:pPr>
      <w:r w:rsidRPr="00E62248">
        <w:rPr>
          <w:b/>
        </w:rPr>
        <w:t>Actions</w:t>
      </w:r>
      <w:r>
        <w:t xml:space="preserve"> – Displays icons through which actions can be performed on fields created</w:t>
      </w:r>
    </w:p>
    <w:p w:rsidR="00000000" w:rsidRDefault="006D47AF">
      <w:pPr>
        <w:pStyle w:val="Heading3"/>
        <w:pPrChange w:id="651" w:author="nupur" w:date="2014-06-13T13:23:00Z">
          <w:pPr>
            <w:pStyle w:val="Heading4"/>
          </w:pPr>
        </w:pPrChange>
      </w:pPr>
      <w:r w:rsidRPr="006D47AF">
        <w:t xml:space="preserve">Search </w:t>
      </w:r>
    </w:p>
    <w:p w:rsidR="006D47AF" w:rsidRDefault="006D47AF" w:rsidP="006D0C5D">
      <w:r>
        <w:t xml:space="preserve">Administrator can search for new field created </w:t>
      </w:r>
      <w:r w:rsidR="00A65AB0">
        <w:t>b</w:t>
      </w:r>
      <w:r>
        <w:t>y specifying search parameters Field name, screen name and status of the field</w:t>
      </w:r>
    </w:p>
    <w:p w:rsidR="004E76C5" w:rsidRDefault="009D52C8" w:rsidP="006D0C5D">
      <w:r>
        <w:rPr>
          <w:noProof/>
        </w:rPr>
        <w:pict>
          <v:shape id="_x0000_s1466" type="#_x0000_t120" style="position:absolute;left:0;text-align:left;margin-left:178.4pt;margin-top:99.4pt;width:23.65pt;height:27.55pt;z-index:252126208" fillcolor="#e36c0a [2409]" strokecolor="#f2f2f2 [3041]" strokeweight="1.5pt">
            <v:shadow on="t" type="perspective" color="#622423 [1605]" opacity=".5" offset="1pt" offset2="-1pt"/>
            <v:textbox style="mso-next-textbox:#_x0000_s1466">
              <w:txbxContent>
                <w:p w:rsidR="008C3EB7" w:rsidRPr="009E4666" w:rsidRDefault="008C3EB7" w:rsidP="004505E4">
                  <w:pPr>
                    <w:jc w:val="center"/>
                    <w:rPr>
                      <w:b/>
                      <w:color w:val="000000" w:themeColor="text1"/>
                    </w:rPr>
                  </w:pPr>
                  <w:r>
                    <w:rPr>
                      <w:b/>
                      <w:color w:val="000000" w:themeColor="text1"/>
                    </w:rPr>
                    <w:t>2</w:t>
                  </w:r>
                </w:p>
              </w:txbxContent>
            </v:textbox>
          </v:shape>
        </w:pict>
      </w:r>
      <w:r>
        <w:rPr>
          <w:noProof/>
        </w:rPr>
        <w:pict>
          <v:shape id="_x0000_s1465" type="#_x0000_t120" style="position:absolute;left:0;text-align:left;margin-left:-17.6pt;margin-top:36.75pt;width:23.65pt;height:27.55pt;z-index:252125184" fillcolor="#e36c0a [2409]" strokecolor="#f2f2f2 [3041]" strokeweight="1.5pt">
            <v:shadow on="t" type="perspective" color="#622423 [1605]" opacity=".5" offset="1pt" offset2="-1pt"/>
            <v:textbox style="mso-next-textbox:#_x0000_s1465">
              <w:txbxContent>
                <w:p w:rsidR="008C3EB7" w:rsidRPr="009E4666" w:rsidRDefault="008C3EB7" w:rsidP="004505E4">
                  <w:pPr>
                    <w:jc w:val="center"/>
                    <w:rPr>
                      <w:b/>
                      <w:color w:val="000000" w:themeColor="text1"/>
                    </w:rPr>
                  </w:pPr>
                  <w:r>
                    <w:rPr>
                      <w:b/>
                      <w:color w:val="000000" w:themeColor="text1"/>
                    </w:rPr>
                    <w:t>1</w:t>
                  </w:r>
                </w:p>
              </w:txbxContent>
            </v:textbox>
          </v:shape>
        </w:pict>
      </w:r>
      <w:r w:rsidR="004E76C5" w:rsidRPr="004E76C5">
        <w:rPr>
          <w:noProof/>
        </w:rPr>
        <w:drawing>
          <wp:inline distT="0" distB="0" distL="0" distR="0">
            <wp:extent cx="5943600" cy="1583450"/>
            <wp:effectExtent l="19050" t="0" r="0" b="0"/>
            <wp:docPr id="274" name="Picture 24" descr="C:\Users\nupur\Desktop\monthly tasks\Admin user manual\Admin manual screen shots\manage 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upur\Desktop\monthly tasks\Admin user manual\Admin manual screen shots\manage field.png"/>
                    <pic:cNvPicPr>
                      <a:picLocks noChangeAspect="1" noChangeArrowheads="1"/>
                    </pic:cNvPicPr>
                  </pic:nvPicPr>
                  <pic:blipFill>
                    <a:blip r:embed="rId233"/>
                    <a:srcRect/>
                    <a:stretch>
                      <a:fillRect/>
                    </a:stretch>
                  </pic:blipFill>
                  <pic:spPr bwMode="auto">
                    <a:xfrm>
                      <a:off x="0" y="0"/>
                      <a:ext cx="5943600" cy="1583450"/>
                    </a:xfrm>
                    <a:prstGeom prst="rect">
                      <a:avLst/>
                    </a:prstGeom>
                    <a:noFill/>
                    <a:ln w="9525">
                      <a:noFill/>
                      <a:miter lim="800000"/>
                      <a:headEnd/>
                      <a:tailEnd/>
                    </a:ln>
                  </pic:spPr>
                </pic:pic>
              </a:graphicData>
            </a:graphic>
          </wp:inline>
        </w:drawing>
      </w:r>
    </w:p>
    <w:p w:rsidR="006D47AF" w:rsidRDefault="006D47AF" w:rsidP="006D47AF">
      <w:pPr>
        <w:rPr>
          <w:b/>
        </w:rPr>
      </w:pPr>
      <w:r w:rsidRPr="0053001B">
        <w:rPr>
          <w:b/>
        </w:rPr>
        <w:t xml:space="preserve">Steps to </w:t>
      </w:r>
      <w:r>
        <w:rPr>
          <w:b/>
        </w:rPr>
        <w:t>Search new field</w:t>
      </w:r>
      <w:r w:rsidRPr="0053001B">
        <w:rPr>
          <w:b/>
        </w:rPr>
        <w:t>:</w:t>
      </w:r>
    </w:p>
    <w:p w:rsidR="006D47AF" w:rsidRDefault="006D47AF" w:rsidP="006D47AF">
      <w:pPr>
        <w:pStyle w:val="ListParagraph"/>
        <w:numPr>
          <w:ilvl w:val="0"/>
          <w:numId w:val="94"/>
        </w:numPr>
      </w:pPr>
      <w:r>
        <w:t>Enter at least one of the search criteria</w:t>
      </w:r>
    </w:p>
    <w:p w:rsidR="006D47AF" w:rsidRDefault="006D47AF" w:rsidP="006D47AF">
      <w:pPr>
        <w:pStyle w:val="ListParagraph"/>
        <w:numPr>
          <w:ilvl w:val="0"/>
          <w:numId w:val="94"/>
        </w:numPr>
      </w:pPr>
      <w:r>
        <w:t>Click on ‘Search’ button</w:t>
      </w:r>
    </w:p>
    <w:p w:rsidR="006D47AF" w:rsidRDefault="006D47AF" w:rsidP="006D47AF">
      <w:pPr>
        <w:rPr>
          <w:b/>
        </w:rPr>
      </w:pPr>
      <w:r>
        <w:t xml:space="preserve">On successful search, result will be displayed in the listing area that matches the search criteria. If no record has been found that matches the search criteria then you will find a message as </w:t>
      </w:r>
      <w:r w:rsidRPr="005F3E16">
        <w:rPr>
          <w:b/>
        </w:rPr>
        <w:t>“No record found”</w:t>
      </w:r>
    </w:p>
    <w:p w:rsidR="00A65AB0" w:rsidRDefault="00A65AB0" w:rsidP="006D47AF">
      <w:pPr>
        <w:rPr>
          <w:b/>
        </w:rPr>
      </w:pPr>
      <w:r>
        <w:rPr>
          <w:b/>
          <w:noProof/>
        </w:rPr>
        <w:drawing>
          <wp:inline distT="0" distB="0" distL="0" distR="0">
            <wp:extent cx="5943600" cy="687618"/>
            <wp:effectExtent l="19050" t="0" r="0" b="0"/>
            <wp:docPr id="273" name="Picture 25" descr="C:\Users\nupur\Desktop\monthly tasks\Admin user manual\Admin manual screen shots\manage fie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upur\Desktop\monthly tasks\Admin user manual\Admin manual screen shots\manage field1.png"/>
                    <pic:cNvPicPr>
                      <a:picLocks noChangeAspect="1" noChangeArrowheads="1"/>
                    </pic:cNvPicPr>
                  </pic:nvPicPr>
                  <pic:blipFill>
                    <a:blip r:embed="rId234"/>
                    <a:srcRect/>
                    <a:stretch>
                      <a:fillRect/>
                    </a:stretch>
                  </pic:blipFill>
                  <pic:spPr bwMode="auto">
                    <a:xfrm>
                      <a:off x="0" y="0"/>
                      <a:ext cx="5943600" cy="687618"/>
                    </a:xfrm>
                    <a:prstGeom prst="rect">
                      <a:avLst/>
                    </a:prstGeom>
                    <a:noFill/>
                    <a:ln w="9525">
                      <a:noFill/>
                      <a:miter lim="800000"/>
                      <a:headEnd/>
                      <a:tailEnd/>
                    </a:ln>
                  </pic:spPr>
                </pic:pic>
              </a:graphicData>
            </a:graphic>
          </wp:inline>
        </w:drawing>
      </w:r>
    </w:p>
    <w:p w:rsidR="00000000" w:rsidRDefault="004E76C5">
      <w:pPr>
        <w:pStyle w:val="Heading3"/>
        <w:pPrChange w:id="652" w:author="nupur" w:date="2014-06-13T13:23:00Z">
          <w:pPr>
            <w:pStyle w:val="Heading4"/>
          </w:pPr>
        </w:pPrChange>
      </w:pPr>
      <w:r>
        <w:t>Edit new field</w:t>
      </w:r>
    </w:p>
    <w:p w:rsidR="004E76C5" w:rsidRDefault="004E76C5" w:rsidP="006D0C5D">
      <w:r>
        <w:t>Administrator can edit details of new field created</w:t>
      </w:r>
    </w:p>
    <w:p w:rsidR="006D3A25" w:rsidRDefault="009D52C8" w:rsidP="006D0C5D">
      <w:r>
        <w:rPr>
          <w:noProof/>
        </w:rPr>
        <w:lastRenderedPageBreak/>
        <w:pict>
          <v:shape id="_x0000_s1468" type="#_x0000_t120" style="position:absolute;left:0;text-align:left;margin-left:98.85pt;margin-top:211.85pt;width:23.65pt;height:27.55pt;z-index:252128256" fillcolor="#e36c0a [2409]" strokecolor="#f2f2f2 [3041]" strokeweight="1.5pt">
            <v:shadow on="t" type="perspective" color="#622423 [1605]" opacity=".5" offset="1pt" offset2="-1pt"/>
            <v:textbox style="mso-next-textbox:#_x0000_s1468">
              <w:txbxContent>
                <w:p w:rsidR="008C3EB7" w:rsidRPr="009E4666" w:rsidRDefault="008C3EB7" w:rsidP="004505E4">
                  <w:pPr>
                    <w:jc w:val="center"/>
                    <w:rPr>
                      <w:b/>
                      <w:color w:val="000000" w:themeColor="text1"/>
                    </w:rPr>
                  </w:pPr>
                  <w:r>
                    <w:rPr>
                      <w:b/>
                      <w:color w:val="000000" w:themeColor="text1"/>
                    </w:rPr>
                    <w:t>2</w:t>
                  </w:r>
                </w:p>
              </w:txbxContent>
            </v:textbox>
          </v:shape>
        </w:pict>
      </w:r>
      <w:r>
        <w:rPr>
          <w:noProof/>
        </w:rPr>
        <w:pict>
          <v:shape id="_x0000_s1467" type="#_x0000_t120" style="position:absolute;left:0;text-align:left;margin-left:371.85pt;margin-top:184.3pt;width:23.65pt;height:27.55pt;z-index:252127232" fillcolor="#e36c0a [2409]" strokecolor="#f2f2f2 [3041]" strokeweight="1.5pt">
            <v:shadow on="t" type="perspective" color="#622423 [1605]" opacity=".5" offset="1pt" offset2="-1pt"/>
            <v:textbox style="mso-next-textbox:#_x0000_s1467">
              <w:txbxContent>
                <w:p w:rsidR="008C3EB7" w:rsidRPr="009E4666" w:rsidRDefault="008C3EB7" w:rsidP="004505E4">
                  <w:pPr>
                    <w:jc w:val="center"/>
                    <w:rPr>
                      <w:b/>
                      <w:color w:val="000000" w:themeColor="text1"/>
                    </w:rPr>
                  </w:pPr>
                  <w:r>
                    <w:rPr>
                      <w:b/>
                      <w:color w:val="000000" w:themeColor="text1"/>
                    </w:rPr>
                    <w:t>1</w:t>
                  </w:r>
                </w:p>
              </w:txbxContent>
            </v:textbox>
          </v:shape>
        </w:pict>
      </w:r>
      <w:r w:rsidR="006D3A25">
        <w:rPr>
          <w:noProof/>
        </w:rPr>
        <w:drawing>
          <wp:inline distT="0" distB="0" distL="0" distR="0">
            <wp:extent cx="5943600" cy="2486270"/>
            <wp:effectExtent l="19050" t="0" r="0" b="0"/>
            <wp:docPr id="275" name="Picture 26" descr="C:\Users\nupur\Desktop\monthly tasks\Admin user manual\Admin manual screen shots\manage fie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upur\Desktop\monthly tasks\Admin user manual\Admin manual screen shots\manage field2.png"/>
                    <pic:cNvPicPr>
                      <a:picLocks noChangeAspect="1" noChangeArrowheads="1"/>
                    </pic:cNvPicPr>
                  </pic:nvPicPr>
                  <pic:blipFill>
                    <a:blip r:embed="rId235"/>
                    <a:srcRect/>
                    <a:stretch>
                      <a:fillRect/>
                    </a:stretch>
                  </pic:blipFill>
                  <pic:spPr bwMode="auto">
                    <a:xfrm>
                      <a:off x="0" y="0"/>
                      <a:ext cx="5943600" cy="2486270"/>
                    </a:xfrm>
                    <a:prstGeom prst="rect">
                      <a:avLst/>
                    </a:prstGeom>
                    <a:noFill/>
                    <a:ln w="9525">
                      <a:noFill/>
                      <a:miter lim="800000"/>
                      <a:headEnd/>
                      <a:tailEnd/>
                    </a:ln>
                  </pic:spPr>
                </pic:pic>
              </a:graphicData>
            </a:graphic>
          </wp:inline>
        </w:drawing>
      </w:r>
    </w:p>
    <w:p w:rsidR="006D3A25" w:rsidRDefault="009D52C8" w:rsidP="006D0C5D">
      <w:r>
        <w:rPr>
          <w:noProof/>
        </w:rPr>
        <w:pict>
          <v:shape id="_x0000_s1469" type="#_x0000_t120" style="position:absolute;left:0;text-align:left;margin-left:255.4pt;margin-top:179.5pt;width:23.65pt;height:27.55pt;z-index:252129280" fillcolor="#e36c0a [2409]" strokecolor="#f2f2f2 [3041]" strokeweight="1.5pt">
            <v:shadow on="t" type="perspective" color="#622423 [1605]" opacity=".5" offset="1pt" offset2="-1pt"/>
            <v:textbox style="mso-next-textbox:#_x0000_s1469">
              <w:txbxContent>
                <w:p w:rsidR="008C3EB7" w:rsidRPr="009E4666" w:rsidRDefault="008C3EB7" w:rsidP="004505E4">
                  <w:pPr>
                    <w:jc w:val="center"/>
                    <w:rPr>
                      <w:b/>
                      <w:color w:val="000000" w:themeColor="text1"/>
                    </w:rPr>
                  </w:pPr>
                  <w:r>
                    <w:rPr>
                      <w:b/>
                      <w:color w:val="000000" w:themeColor="text1"/>
                    </w:rPr>
                    <w:t>3</w:t>
                  </w:r>
                </w:p>
              </w:txbxContent>
            </v:textbox>
          </v:shape>
        </w:pict>
      </w:r>
      <w:r w:rsidR="006D3A25">
        <w:rPr>
          <w:noProof/>
        </w:rPr>
        <w:drawing>
          <wp:inline distT="0" distB="0" distL="0" distR="0">
            <wp:extent cx="5943600" cy="2950852"/>
            <wp:effectExtent l="19050" t="0" r="0" b="0"/>
            <wp:docPr id="276" name="Picture 27" descr="C:\Users\nupur\Desktop\monthly tasks\Admin user manual\Admin manual screen shots\manage fie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upur\Desktop\monthly tasks\Admin user manual\Admin manual screen shots\manage field3.png"/>
                    <pic:cNvPicPr>
                      <a:picLocks noChangeAspect="1" noChangeArrowheads="1"/>
                    </pic:cNvPicPr>
                  </pic:nvPicPr>
                  <pic:blipFill>
                    <a:blip r:embed="rId236"/>
                    <a:srcRect/>
                    <a:stretch>
                      <a:fillRect/>
                    </a:stretch>
                  </pic:blipFill>
                  <pic:spPr bwMode="auto">
                    <a:xfrm>
                      <a:off x="0" y="0"/>
                      <a:ext cx="5943600" cy="2950852"/>
                    </a:xfrm>
                    <a:prstGeom prst="rect">
                      <a:avLst/>
                    </a:prstGeom>
                    <a:noFill/>
                    <a:ln w="9525">
                      <a:noFill/>
                      <a:miter lim="800000"/>
                      <a:headEnd/>
                      <a:tailEnd/>
                    </a:ln>
                  </pic:spPr>
                </pic:pic>
              </a:graphicData>
            </a:graphic>
          </wp:inline>
        </w:drawing>
      </w:r>
      <w:r w:rsidR="006D3A25">
        <w:rPr>
          <w:noProof/>
        </w:rPr>
        <w:drawing>
          <wp:inline distT="0" distB="0" distL="0" distR="0">
            <wp:extent cx="5943600" cy="421804"/>
            <wp:effectExtent l="19050" t="0" r="0" b="0"/>
            <wp:docPr id="277" name="Picture 28" descr="C:\Users\nupur\Desktop\monthly tasks\Admin user manual\Admin manual screen shots\manage fiel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upur\Desktop\monthly tasks\Admin user manual\Admin manual screen shots\manage field5.png"/>
                    <pic:cNvPicPr>
                      <a:picLocks noChangeAspect="1" noChangeArrowheads="1"/>
                    </pic:cNvPicPr>
                  </pic:nvPicPr>
                  <pic:blipFill>
                    <a:blip r:embed="rId237"/>
                    <a:srcRect/>
                    <a:stretch>
                      <a:fillRect/>
                    </a:stretch>
                  </pic:blipFill>
                  <pic:spPr bwMode="auto">
                    <a:xfrm>
                      <a:off x="0" y="0"/>
                      <a:ext cx="5943600" cy="421804"/>
                    </a:xfrm>
                    <a:prstGeom prst="rect">
                      <a:avLst/>
                    </a:prstGeom>
                    <a:noFill/>
                    <a:ln w="9525">
                      <a:noFill/>
                      <a:miter lim="800000"/>
                      <a:headEnd/>
                      <a:tailEnd/>
                    </a:ln>
                  </pic:spPr>
                </pic:pic>
              </a:graphicData>
            </a:graphic>
          </wp:inline>
        </w:drawing>
      </w:r>
    </w:p>
    <w:p w:rsidR="006D3A25" w:rsidRDefault="006D3A25" w:rsidP="006D3A25">
      <w:pPr>
        <w:rPr>
          <w:b/>
        </w:rPr>
      </w:pPr>
      <w:r w:rsidRPr="0053001B">
        <w:rPr>
          <w:b/>
        </w:rPr>
        <w:t xml:space="preserve">Steps to </w:t>
      </w:r>
      <w:r>
        <w:rPr>
          <w:b/>
        </w:rPr>
        <w:t>edit new field</w:t>
      </w:r>
      <w:r w:rsidRPr="0053001B">
        <w:rPr>
          <w:b/>
        </w:rPr>
        <w:t>:</w:t>
      </w:r>
    </w:p>
    <w:p w:rsidR="0078248E" w:rsidRDefault="0078248E" w:rsidP="006D3A25">
      <w:pPr>
        <w:pStyle w:val="ListParagraph"/>
        <w:numPr>
          <w:ilvl w:val="0"/>
          <w:numId w:val="96"/>
        </w:numPr>
      </w:pPr>
      <w:r>
        <w:t>Click on Manage new fields from manage content under administration panel from left accordion</w:t>
      </w:r>
    </w:p>
    <w:p w:rsidR="006D3A25" w:rsidRDefault="0078248E" w:rsidP="006D3A25">
      <w:pPr>
        <w:pStyle w:val="ListParagraph"/>
        <w:numPr>
          <w:ilvl w:val="0"/>
          <w:numId w:val="96"/>
        </w:numPr>
      </w:pPr>
      <w:r>
        <w:t>Click on the edit icon against the icon from the manage new field listing</w:t>
      </w:r>
    </w:p>
    <w:p w:rsidR="0078248E" w:rsidRDefault="0078248E" w:rsidP="006D3A25">
      <w:pPr>
        <w:pStyle w:val="ListParagraph"/>
        <w:numPr>
          <w:ilvl w:val="0"/>
          <w:numId w:val="96"/>
        </w:numPr>
      </w:pPr>
      <w:r>
        <w:t>Update the details as per your requirement</w:t>
      </w:r>
    </w:p>
    <w:p w:rsidR="0078248E" w:rsidRDefault="0078248E" w:rsidP="0078248E">
      <w:pPr>
        <w:pStyle w:val="ListParagraph"/>
        <w:numPr>
          <w:ilvl w:val="0"/>
          <w:numId w:val="96"/>
        </w:numPr>
      </w:pPr>
      <w:r>
        <w:t>Click on Update button</w:t>
      </w:r>
    </w:p>
    <w:p w:rsidR="00FA170C" w:rsidRDefault="006D3A25" w:rsidP="006D3A25">
      <w:r>
        <w:lastRenderedPageBreak/>
        <w:t xml:space="preserve">On successful </w:t>
      </w:r>
      <w:r w:rsidR="0078248E">
        <w:t>update, you will be notified with a message as “</w:t>
      </w:r>
      <w:r w:rsidR="0078248E" w:rsidRPr="0078248E">
        <w:rPr>
          <w:b/>
        </w:rPr>
        <w:t>New field updated successfully”</w:t>
      </w:r>
      <w:r w:rsidR="0078248E">
        <w:t xml:space="preserve"> and you will be redirected to manage new fields listing</w:t>
      </w:r>
    </w:p>
    <w:p w:rsidR="00000000" w:rsidRDefault="00FA170C">
      <w:pPr>
        <w:pStyle w:val="Heading3"/>
        <w:pPrChange w:id="653" w:author="nupur" w:date="2014-06-13T13:23:00Z">
          <w:pPr>
            <w:pStyle w:val="Heading4"/>
          </w:pPr>
        </w:pPrChange>
      </w:pPr>
      <w:r>
        <w:t>Cancel field</w:t>
      </w:r>
    </w:p>
    <w:p w:rsidR="00FA170C" w:rsidRDefault="00FA170C" w:rsidP="00FA170C">
      <w:r>
        <w:t xml:space="preserve">Administrator can cancel the approved newly created field from manage new fields listing page </w:t>
      </w:r>
    </w:p>
    <w:p w:rsidR="00FA170C" w:rsidRDefault="009D52C8" w:rsidP="00FA170C">
      <w:r>
        <w:rPr>
          <w:noProof/>
        </w:rPr>
        <w:pict>
          <v:shape id="_x0000_s1470" type="#_x0000_t120" style="position:absolute;left:0;text-align:left;margin-left:440.1pt;margin-top:180.35pt;width:23.65pt;height:27.55pt;z-index:252130304" fillcolor="#e36c0a [2409]" strokecolor="#f2f2f2 [3041]" strokeweight="1.5pt">
            <v:shadow on="t" type="perspective" color="#622423 [1605]" opacity=".5" offset="1pt" offset2="-1pt"/>
            <v:textbox style="mso-next-textbox:#_x0000_s1470">
              <w:txbxContent>
                <w:p w:rsidR="008C3EB7" w:rsidRPr="009E4666" w:rsidRDefault="008C3EB7" w:rsidP="004505E4">
                  <w:pPr>
                    <w:jc w:val="center"/>
                    <w:rPr>
                      <w:b/>
                      <w:color w:val="000000" w:themeColor="text1"/>
                    </w:rPr>
                  </w:pPr>
                  <w:r>
                    <w:rPr>
                      <w:b/>
                      <w:color w:val="000000" w:themeColor="text1"/>
                    </w:rPr>
                    <w:t>1</w:t>
                  </w:r>
                </w:p>
              </w:txbxContent>
            </v:textbox>
          </v:shape>
        </w:pict>
      </w:r>
      <w:r w:rsidR="00FA170C">
        <w:rPr>
          <w:noProof/>
        </w:rPr>
        <w:drawing>
          <wp:inline distT="0" distB="0" distL="0" distR="0">
            <wp:extent cx="5943600" cy="2531131"/>
            <wp:effectExtent l="19050" t="0" r="0" b="0"/>
            <wp:docPr id="278" name="Picture 29" descr="C:\Users\nupur\Desktop\monthly tasks\Admin user manual\Admin manual screen shots\manage fiel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upur\Desktop\monthly tasks\Admin user manual\Admin manual screen shots\manage field6.png"/>
                    <pic:cNvPicPr>
                      <a:picLocks noChangeAspect="1" noChangeArrowheads="1"/>
                    </pic:cNvPicPr>
                  </pic:nvPicPr>
                  <pic:blipFill>
                    <a:blip r:embed="rId238"/>
                    <a:srcRect/>
                    <a:stretch>
                      <a:fillRect/>
                    </a:stretch>
                  </pic:blipFill>
                  <pic:spPr bwMode="auto">
                    <a:xfrm>
                      <a:off x="0" y="0"/>
                      <a:ext cx="5943600" cy="2531131"/>
                    </a:xfrm>
                    <a:prstGeom prst="rect">
                      <a:avLst/>
                    </a:prstGeom>
                    <a:noFill/>
                    <a:ln w="9525">
                      <a:noFill/>
                      <a:miter lim="800000"/>
                      <a:headEnd/>
                      <a:tailEnd/>
                    </a:ln>
                  </pic:spPr>
                </pic:pic>
              </a:graphicData>
            </a:graphic>
          </wp:inline>
        </w:drawing>
      </w:r>
    </w:p>
    <w:p w:rsidR="00FA170C" w:rsidRDefault="009D52C8" w:rsidP="00FA170C">
      <w:r>
        <w:rPr>
          <w:noProof/>
        </w:rPr>
        <w:pict>
          <v:shape id="_x0000_s1471" type="#_x0000_t120" style="position:absolute;left:0;text-align:left;margin-left:95.75pt;margin-top:97.5pt;width:23.65pt;height:27.55pt;z-index:252131328" fillcolor="#e36c0a [2409]" strokecolor="#f2f2f2 [3041]" strokeweight="1.5pt">
            <v:shadow on="t" type="perspective" color="#622423 [1605]" opacity=".5" offset="1pt" offset2="-1pt"/>
            <v:textbox style="mso-next-textbox:#_x0000_s1471">
              <w:txbxContent>
                <w:p w:rsidR="008C3EB7" w:rsidRPr="009E4666" w:rsidRDefault="008C3EB7" w:rsidP="004505E4">
                  <w:pPr>
                    <w:jc w:val="center"/>
                    <w:rPr>
                      <w:b/>
                      <w:color w:val="000000" w:themeColor="text1"/>
                    </w:rPr>
                  </w:pPr>
                  <w:r>
                    <w:rPr>
                      <w:b/>
                      <w:color w:val="000000" w:themeColor="text1"/>
                    </w:rPr>
                    <w:t>2</w:t>
                  </w:r>
                </w:p>
              </w:txbxContent>
            </v:textbox>
          </v:shape>
        </w:pict>
      </w:r>
      <w:r w:rsidR="00FA170C">
        <w:rPr>
          <w:noProof/>
        </w:rPr>
        <w:drawing>
          <wp:inline distT="0" distB="0" distL="0" distR="0">
            <wp:extent cx="3275965" cy="1677670"/>
            <wp:effectExtent l="19050" t="0" r="635" b="0"/>
            <wp:docPr id="279" name="Picture 30" descr="C:\Users\nupur\Desktop\monthly tasks\Admin user manual\Admin manual screen shots\manage fiel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upur\Desktop\monthly tasks\Admin user manual\Admin manual screen shots\manage field8.png"/>
                    <pic:cNvPicPr>
                      <a:picLocks noChangeAspect="1" noChangeArrowheads="1"/>
                    </pic:cNvPicPr>
                  </pic:nvPicPr>
                  <pic:blipFill>
                    <a:blip r:embed="rId239"/>
                    <a:srcRect/>
                    <a:stretch>
                      <a:fillRect/>
                    </a:stretch>
                  </pic:blipFill>
                  <pic:spPr bwMode="auto">
                    <a:xfrm>
                      <a:off x="0" y="0"/>
                      <a:ext cx="3275965" cy="1677670"/>
                    </a:xfrm>
                    <a:prstGeom prst="rect">
                      <a:avLst/>
                    </a:prstGeom>
                    <a:noFill/>
                    <a:ln w="9525">
                      <a:noFill/>
                      <a:miter lim="800000"/>
                      <a:headEnd/>
                      <a:tailEnd/>
                    </a:ln>
                  </pic:spPr>
                </pic:pic>
              </a:graphicData>
            </a:graphic>
          </wp:inline>
        </w:drawing>
      </w:r>
    </w:p>
    <w:p w:rsidR="00FA170C" w:rsidRDefault="00FA170C" w:rsidP="00FA170C">
      <w:r>
        <w:rPr>
          <w:noProof/>
        </w:rPr>
        <w:drawing>
          <wp:inline distT="0" distB="0" distL="0" distR="0">
            <wp:extent cx="5943600" cy="415539"/>
            <wp:effectExtent l="19050" t="0" r="0" b="0"/>
            <wp:docPr id="280" name="Picture 31" descr="C:\Users\nupur\Desktop\monthly tasks\Admin user manual\Admin manual screen shots\manage fiel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upur\Desktop\monthly tasks\Admin user manual\Admin manual screen shots\manage field7.png"/>
                    <pic:cNvPicPr>
                      <a:picLocks noChangeAspect="1" noChangeArrowheads="1"/>
                    </pic:cNvPicPr>
                  </pic:nvPicPr>
                  <pic:blipFill>
                    <a:blip r:embed="rId240"/>
                    <a:srcRect/>
                    <a:stretch>
                      <a:fillRect/>
                    </a:stretch>
                  </pic:blipFill>
                  <pic:spPr bwMode="auto">
                    <a:xfrm>
                      <a:off x="0" y="0"/>
                      <a:ext cx="5943600" cy="415539"/>
                    </a:xfrm>
                    <a:prstGeom prst="rect">
                      <a:avLst/>
                    </a:prstGeom>
                    <a:noFill/>
                    <a:ln w="9525">
                      <a:noFill/>
                      <a:miter lim="800000"/>
                      <a:headEnd/>
                      <a:tailEnd/>
                    </a:ln>
                  </pic:spPr>
                </pic:pic>
              </a:graphicData>
            </a:graphic>
          </wp:inline>
        </w:drawing>
      </w:r>
    </w:p>
    <w:p w:rsidR="00DB2AC0" w:rsidRPr="00DB2AC0" w:rsidRDefault="00DB2AC0" w:rsidP="00FA170C">
      <w:pPr>
        <w:rPr>
          <w:b/>
        </w:rPr>
      </w:pPr>
      <w:r w:rsidRPr="00DB2AC0">
        <w:rPr>
          <w:b/>
        </w:rPr>
        <w:t>Steps to cancel field:</w:t>
      </w:r>
    </w:p>
    <w:p w:rsidR="00DB2AC0" w:rsidRDefault="00DB2AC0" w:rsidP="00B43CD8">
      <w:pPr>
        <w:pStyle w:val="ListParagraph"/>
        <w:numPr>
          <w:ilvl w:val="0"/>
          <w:numId w:val="98"/>
        </w:numPr>
      </w:pPr>
      <w:r>
        <w:t>Click on Cross mark from the manage new field listing</w:t>
      </w:r>
    </w:p>
    <w:p w:rsidR="00DB2AC0" w:rsidRDefault="00DB2AC0" w:rsidP="00B43CD8">
      <w:pPr>
        <w:pStyle w:val="ListParagraph"/>
        <w:numPr>
          <w:ilvl w:val="0"/>
          <w:numId w:val="98"/>
        </w:numPr>
      </w:pPr>
      <w:r>
        <w:t>On confirmation click on “Ok”</w:t>
      </w:r>
    </w:p>
    <w:p w:rsidR="00892F83" w:rsidRDefault="00892F83" w:rsidP="00892F83">
      <w:r>
        <w:lastRenderedPageBreak/>
        <w:t>On successful cancellation, you will be notified with a message as “New field cancelled successfully” and you will be redirected to Manage new field listing</w:t>
      </w:r>
    </w:p>
    <w:p w:rsidR="00000000" w:rsidRDefault="00940978">
      <w:pPr>
        <w:pStyle w:val="Heading2"/>
        <w:pPrChange w:id="654" w:author="nupur" w:date="2014-06-13T13:23:00Z">
          <w:pPr>
            <w:pStyle w:val="Heading3"/>
          </w:pPr>
        </w:pPrChange>
      </w:pPr>
      <w:bookmarkStart w:id="655" w:name="_Toc390511982"/>
      <w:r>
        <w:t>Add issuer</w:t>
      </w:r>
      <w:bookmarkEnd w:id="655"/>
    </w:p>
    <w:p w:rsidR="00940978" w:rsidRDefault="00940978" w:rsidP="00940978">
      <w:r>
        <w:t>Administrator can add issuer details</w:t>
      </w:r>
    </w:p>
    <w:p w:rsidR="00940978" w:rsidRDefault="009D52C8" w:rsidP="00940978">
      <w:r>
        <w:rPr>
          <w:noProof/>
        </w:rPr>
        <w:pict>
          <v:shape id="_x0000_s1472" type="#_x0000_t120" style="position:absolute;left:0;text-align:left;margin-left:-.65pt;margin-top:215.2pt;width:23.65pt;height:27.55pt;z-index:252132352" fillcolor="#e36c0a [2409]" strokecolor="#f2f2f2 [3041]" strokeweight="1.5pt">
            <v:shadow on="t" type="perspective" color="#622423 [1605]" opacity=".5" offset="1pt" offset2="-1pt"/>
            <v:textbox style="mso-next-textbox:#_x0000_s1472">
              <w:txbxContent>
                <w:p w:rsidR="008C3EB7" w:rsidRPr="009E4666" w:rsidRDefault="008C3EB7" w:rsidP="004505E4">
                  <w:pPr>
                    <w:jc w:val="center"/>
                    <w:rPr>
                      <w:b/>
                      <w:color w:val="000000" w:themeColor="text1"/>
                    </w:rPr>
                  </w:pPr>
                  <w:r>
                    <w:rPr>
                      <w:b/>
                      <w:color w:val="000000" w:themeColor="text1"/>
                    </w:rPr>
                    <w:t>1</w:t>
                  </w:r>
                </w:p>
              </w:txbxContent>
            </v:textbox>
          </v:shape>
        </w:pict>
      </w:r>
      <w:r w:rsidR="00940978">
        <w:rPr>
          <w:noProof/>
        </w:rPr>
        <w:drawing>
          <wp:inline distT="0" distB="0" distL="0" distR="0">
            <wp:extent cx="1781175" cy="3005593"/>
            <wp:effectExtent l="19050" t="0" r="9525" b="0"/>
            <wp:docPr id="147" name="Picture 1" descr="C:\Users\nupur\Desktop\monthly tasks\Admin user manual\Admin manual screen shots\add issu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add issuer.png"/>
                    <pic:cNvPicPr>
                      <a:picLocks noChangeAspect="1" noChangeArrowheads="1"/>
                    </pic:cNvPicPr>
                  </pic:nvPicPr>
                  <pic:blipFill>
                    <a:blip r:embed="rId241"/>
                    <a:srcRect/>
                    <a:stretch>
                      <a:fillRect/>
                    </a:stretch>
                  </pic:blipFill>
                  <pic:spPr bwMode="auto">
                    <a:xfrm>
                      <a:off x="0" y="0"/>
                      <a:ext cx="1781175" cy="3005593"/>
                    </a:xfrm>
                    <a:prstGeom prst="rect">
                      <a:avLst/>
                    </a:prstGeom>
                    <a:noFill/>
                    <a:ln w="9525">
                      <a:noFill/>
                      <a:miter lim="800000"/>
                      <a:headEnd/>
                      <a:tailEnd/>
                    </a:ln>
                  </pic:spPr>
                </pic:pic>
              </a:graphicData>
            </a:graphic>
          </wp:inline>
        </w:drawing>
      </w:r>
    </w:p>
    <w:p w:rsidR="00940978" w:rsidRDefault="009D52C8" w:rsidP="00940978">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9D52C8">
        <w:rPr>
          <w:noProof/>
        </w:rPr>
        <w:pict>
          <v:shape id="_x0000_s1474" type="#_x0000_t120" style="position:absolute;left:0;text-align:left;margin-left:117.7pt;margin-top:112pt;width:23.65pt;height:27.55pt;z-index:252134400" fillcolor="#e36c0a [2409]" strokecolor="#f2f2f2 [3041]" strokeweight="1.5pt">
            <v:shadow on="t" type="perspective" color="#622423 [1605]" opacity=".5" offset="1pt" offset2="-1pt"/>
            <v:textbox style="mso-next-textbox:#_x0000_s1474">
              <w:txbxContent>
                <w:p w:rsidR="008C3EB7" w:rsidRPr="009E4666" w:rsidRDefault="008C3EB7" w:rsidP="004505E4">
                  <w:pPr>
                    <w:jc w:val="center"/>
                    <w:rPr>
                      <w:b/>
                      <w:color w:val="000000" w:themeColor="text1"/>
                    </w:rPr>
                  </w:pPr>
                  <w:r>
                    <w:rPr>
                      <w:b/>
                      <w:color w:val="000000" w:themeColor="text1"/>
                    </w:rPr>
                    <w:t>3</w:t>
                  </w:r>
                </w:p>
              </w:txbxContent>
            </v:textbox>
          </v:shape>
        </w:pict>
      </w:r>
      <w:r w:rsidRPr="009D52C8">
        <w:rPr>
          <w:noProof/>
        </w:rPr>
        <w:pict>
          <v:shape id="_x0000_s1473" type="#_x0000_t120" style="position:absolute;left:0;text-align:left;margin-left:-17.55pt;margin-top:8.05pt;width:23.65pt;height:27.55pt;z-index:252133376" fillcolor="#e36c0a [2409]" strokecolor="#f2f2f2 [3041]" strokeweight="1.5pt">
            <v:shadow on="t" type="perspective" color="#622423 [1605]" opacity=".5" offset="1pt" offset2="-1pt"/>
            <v:textbox style="mso-next-textbox:#_x0000_s1473">
              <w:txbxContent>
                <w:p w:rsidR="008C3EB7" w:rsidRPr="009E4666" w:rsidRDefault="008C3EB7" w:rsidP="004505E4">
                  <w:pPr>
                    <w:jc w:val="center"/>
                    <w:rPr>
                      <w:b/>
                      <w:color w:val="000000" w:themeColor="text1"/>
                    </w:rPr>
                  </w:pPr>
                  <w:r>
                    <w:rPr>
                      <w:b/>
                      <w:color w:val="000000" w:themeColor="text1"/>
                    </w:rPr>
                    <w:t>2</w:t>
                  </w:r>
                </w:p>
              </w:txbxContent>
            </v:textbox>
          </v:shape>
        </w:pict>
      </w:r>
      <w:r w:rsidR="00940978">
        <w:rPr>
          <w:noProof/>
        </w:rPr>
        <w:drawing>
          <wp:inline distT="0" distB="0" distL="0" distR="0">
            <wp:extent cx="5943600" cy="1704905"/>
            <wp:effectExtent l="19050" t="0" r="0" b="0"/>
            <wp:docPr id="158" name="Picture 2" descr="C:\Users\nupur\Desktop\monthly tasks\Admin user manual\Admin manual screen shots\add issu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add issuer1.png"/>
                    <pic:cNvPicPr>
                      <a:picLocks noChangeAspect="1" noChangeArrowheads="1"/>
                    </pic:cNvPicPr>
                  </pic:nvPicPr>
                  <pic:blipFill>
                    <a:blip r:embed="rId242"/>
                    <a:srcRect/>
                    <a:stretch>
                      <a:fillRect/>
                    </a:stretch>
                  </pic:blipFill>
                  <pic:spPr bwMode="auto">
                    <a:xfrm>
                      <a:off x="0" y="0"/>
                      <a:ext cx="5943600" cy="1704905"/>
                    </a:xfrm>
                    <a:prstGeom prst="rect">
                      <a:avLst/>
                    </a:prstGeom>
                    <a:noFill/>
                    <a:ln w="9525">
                      <a:noFill/>
                      <a:miter lim="800000"/>
                      <a:headEnd/>
                      <a:tailEnd/>
                    </a:ln>
                  </pic:spPr>
                </pic:pic>
              </a:graphicData>
            </a:graphic>
          </wp:inline>
        </w:drawing>
      </w:r>
      <w:r w:rsidR="00940978" w:rsidRPr="00940978">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940978">
        <w:rPr>
          <w:noProof/>
        </w:rPr>
        <w:drawing>
          <wp:inline distT="0" distB="0" distL="0" distR="0">
            <wp:extent cx="5943600" cy="376593"/>
            <wp:effectExtent l="19050" t="0" r="0" b="0"/>
            <wp:docPr id="244" name="Picture 3" descr="C:\Users\nupur\Desktop\monthly tasks\Admin user manual\Admin manual screen shots\add issu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add issuer2.png"/>
                    <pic:cNvPicPr>
                      <a:picLocks noChangeAspect="1" noChangeArrowheads="1"/>
                    </pic:cNvPicPr>
                  </pic:nvPicPr>
                  <pic:blipFill>
                    <a:blip r:embed="rId243"/>
                    <a:srcRect/>
                    <a:stretch>
                      <a:fillRect/>
                    </a:stretch>
                  </pic:blipFill>
                  <pic:spPr bwMode="auto">
                    <a:xfrm>
                      <a:off x="0" y="0"/>
                      <a:ext cx="5943600" cy="376593"/>
                    </a:xfrm>
                    <a:prstGeom prst="rect">
                      <a:avLst/>
                    </a:prstGeom>
                    <a:noFill/>
                    <a:ln w="9525">
                      <a:noFill/>
                      <a:miter lim="800000"/>
                      <a:headEnd/>
                      <a:tailEnd/>
                    </a:ln>
                  </pic:spPr>
                </pic:pic>
              </a:graphicData>
            </a:graphic>
          </wp:inline>
        </w:drawing>
      </w:r>
    </w:p>
    <w:p w:rsidR="007E04C8" w:rsidRPr="009B4DB8" w:rsidRDefault="007E04C8" w:rsidP="00940978">
      <w:pPr>
        <w:rPr>
          <w:b/>
        </w:rPr>
      </w:pPr>
      <w:r w:rsidRPr="009B4DB8">
        <w:rPr>
          <w:b/>
        </w:rPr>
        <w:t>Steps to add issuer:</w:t>
      </w:r>
    </w:p>
    <w:p w:rsidR="007E04C8" w:rsidRDefault="007E04C8" w:rsidP="007E04C8">
      <w:pPr>
        <w:pStyle w:val="ListParagraph"/>
        <w:numPr>
          <w:ilvl w:val="0"/>
          <w:numId w:val="101"/>
        </w:numPr>
      </w:pPr>
      <w:r>
        <w:t>Click on add issuer from manage content under administration menu</w:t>
      </w:r>
    </w:p>
    <w:p w:rsidR="007E04C8" w:rsidRDefault="007E04C8" w:rsidP="007E04C8">
      <w:pPr>
        <w:pStyle w:val="ListParagraph"/>
        <w:numPr>
          <w:ilvl w:val="0"/>
          <w:numId w:val="101"/>
        </w:numPr>
      </w:pPr>
      <w:r>
        <w:t>Add issuer string</w:t>
      </w:r>
    </w:p>
    <w:p w:rsidR="007E04C8" w:rsidRPr="007E04C8" w:rsidRDefault="007E04C8" w:rsidP="007E04C8">
      <w:pPr>
        <w:pStyle w:val="ListParagraph"/>
        <w:numPr>
          <w:ilvl w:val="0"/>
          <w:numId w:val="101"/>
        </w:numPr>
      </w:pPr>
      <w:r>
        <w:t>Click on Submit  button</w:t>
      </w:r>
    </w:p>
    <w:p w:rsidR="007E04C8" w:rsidRDefault="007E04C8" w:rsidP="00940978">
      <w:r>
        <w:lastRenderedPageBreak/>
        <w:t>On successful submit, you will be notified with a message as “</w:t>
      </w:r>
      <w:r w:rsidRPr="007E04C8">
        <w:rPr>
          <w:b/>
        </w:rPr>
        <w:t xml:space="preserve">Issuer added successfully” </w:t>
      </w:r>
      <w:r>
        <w:t>and you will be able to see the listing of issuer being added</w:t>
      </w:r>
    </w:p>
    <w:p w:rsidR="009B4DB8" w:rsidRDefault="009B4DB8" w:rsidP="00940978">
      <w:r>
        <w:rPr>
          <w:noProof/>
        </w:rPr>
        <w:drawing>
          <wp:inline distT="0" distB="0" distL="0" distR="0">
            <wp:extent cx="5943600" cy="4575891"/>
            <wp:effectExtent l="19050" t="0" r="0" b="0"/>
            <wp:docPr id="248" name="Picture 4" descr="C:\Users\nupur\Desktop\monthly tasks\Admin user manual\Admin manual screen shots\add issu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add issuer3.png"/>
                    <pic:cNvPicPr>
                      <a:picLocks noChangeAspect="1" noChangeArrowheads="1"/>
                    </pic:cNvPicPr>
                  </pic:nvPicPr>
                  <pic:blipFill>
                    <a:blip r:embed="rId244"/>
                    <a:srcRect/>
                    <a:stretch>
                      <a:fillRect/>
                    </a:stretch>
                  </pic:blipFill>
                  <pic:spPr bwMode="auto">
                    <a:xfrm>
                      <a:off x="0" y="0"/>
                      <a:ext cx="5943600" cy="4575891"/>
                    </a:xfrm>
                    <a:prstGeom prst="rect">
                      <a:avLst/>
                    </a:prstGeom>
                    <a:noFill/>
                    <a:ln w="9525">
                      <a:noFill/>
                      <a:miter lim="800000"/>
                      <a:headEnd/>
                      <a:tailEnd/>
                    </a:ln>
                  </pic:spPr>
                </pic:pic>
              </a:graphicData>
            </a:graphic>
          </wp:inline>
        </w:drawing>
      </w:r>
    </w:p>
    <w:p w:rsidR="009B4DB8" w:rsidRPr="002C7552" w:rsidRDefault="009B4DB8" w:rsidP="00940978">
      <w:pPr>
        <w:rPr>
          <w:b/>
        </w:rPr>
      </w:pPr>
      <w:r w:rsidRPr="002C7552">
        <w:rPr>
          <w:b/>
        </w:rPr>
        <w:t xml:space="preserve">Issuer listing </w:t>
      </w:r>
      <w:r w:rsidR="002C7552" w:rsidRPr="002C7552">
        <w:rPr>
          <w:b/>
        </w:rPr>
        <w:t>fields</w:t>
      </w:r>
    </w:p>
    <w:p w:rsidR="002C7552" w:rsidRPr="002C7552" w:rsidRDefault="002C7552" w:rsidP="002C7552">
      <w:pPr>
        <w:pStyle w:val="ListParagraph"/>
        <w:numPr>
          <w:ilvl w:val="0"/>
          <w:numId w:val="102"/>
        </w:numPr>
      </w:pPr>
      <w:r w:rsidRPr="002C7552">
        <w:rPr>
          <w:b/>
        </w:rPr>
        <w:t>Issuer</w:t>
      </w:r>
      <w:r w:rsidRPr="002C7552">
        <w:t xml:space="preserve"> – Displays issuer string being added</w:t>
      </w:r>
    </w:p>
    <w:p w:rsidR="002C7552" w:rsidRDefault="002C7552" w:rsidP="002C7552">
      <w:pPr>
        <w:pStyle w:val="ListParagraph"/>
        <w:numPr>
          <w:ilvl w:val="0"/>
          <w:numId w:val="102"/>
        </w:numPr>
      </w:pPr>
      <w:r w:rsidRPr="002C7552">
        <w:rPr>
          <w:b/>
        </w:rPr>
        <w:t>Action</w:t>
      </w:r>
      <w:r w:rsidRPr="002C7552">
        <w:t xml:space="preserve"> – Shows links through which actions can be performed on issuer added</w:t>
      </w:r>
    </w:p>
    <w:p w:rsidR="00000000" w:rsidRDefault="0014121D">
      <w:pPr>
        <w:pStyle w:val="Heading3"/>
        <w:pPrChange w:id="656" w:author="nupur" w:date="2014-06-13T13:23:00Z">
          <w:pPr>
            <w:pStyle w:val="Heading4"/>
          </w:pPr>
        </w:pPrChange>
      </w:pPr>
      <w:r>
        <w:t>Delete issuer</w:t>
      </w:r>
    </w:p>
    <w:p w:rsidR="0014121D" w:rsidRDefault="0014121D" w:rsidP="0014121D">
      <w:r>
        <w:t>Administrator can delete issuer being added through the listing</w:t>
      </w:r>
    </w:p>
    <w:p w:rsidR="0014121D" w:rsidRDefault="009D52C8" w:rsidP="0014121D">
      <w:r>
        <w:rPr>
          <w:noProof/>
        </w:rPr>
        <w:lastRenderedPageBreak/>
        <w:pict>
          <v:shape id="_x0000_s1475" type="#_x0000_t120" style="position:absolute;left:0;text-align:left;margin-left:406.9pt;margin-top:15.25pt;width:23.65pt;height:27.55pt;z-index:252135424" fillcolor="#e36c0a [2409]" strokecolor="#f2f2f2 [3041]" strokeweight="1.5pt">
            <v:shadow on="t" type="perspective" color="#622423 [1605]" opacity=".5" offset="1pt" offset2="-1pt"/>
            <v:textbox style="mso-next-textbox:#_x0000_s1475">
              <w:txbxContent>
                <w:p w:rsidR="008C3EB7" w:rsidRPr="009E4666" w:rsidRDefault="008C3EB7" w:rsidP="00B24466">
                  <w:pPr>
                    <w:jc w:val="center"/>
                    <w:rPr>
                      <w:b/>
                      <w:color w:val="000000" w:themeColor="text1"/>
                    </w:rPr>
                  </w:pPr>
                  <w:r>
                    <w:rPr>
                      <w:b/>
                      <w:color w:val="000000" w:themeColor="text1"/>
                    </w:rPr>
                    <w:t>1</w:t>
                  </w:r>
                </w:p>
              </w:txbxContent>
            </v:textbox>
          </v:shape>
        </w:pict>
      </w:r>
      <w:r w:rsidR="0014121D">
        <w:rPr>
          <w:noProof/>
        </w:rPr>
        <w:drawing>
          <wp:inline distT="0" distB="0" distL="0" distR="0">
            <wp:extent cx="5943600" cy="1094736"/>
            <wp:effectExtent l="19050" t="0" r="0" b="0"/>
            <wp:docPr id="264" name="Picture 5" descr="C:\Users\nupur\Desktop\monthly tasks\Admin user manual\Admin manual screen shots\issu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issuer delete.png"/>
                    <pic:cNvPicPr>
                      <a:picLocks noChangeAspect="1" noChangeArrowheads="1"/>
                    </pic:cNvPicPr>
                  </pic:nvPicPr>
                  <pic:blipFill>
                    <a:blip r:embed="rId245"/>
                    <a:srcRect/>
                    <a:stretch>
                      <a:fillRect/>
                    </a:stretch>
                  </pic:blipFill>
                  <pic:spPr bwMode="auto">
                    <a:xfrm>
                      <a:off x="0" y="0"/>
                      <a:ext cx="5943600" cy="1094736"/>
                    </a:xfrm>
                    <a:prstGeom prst="rect">
                      <a:avLst/>
                    </a:prstGeom>
                    <a:noFill/>
                    <a:ln w="9525">
                      <a:noFill/>
                      <a:miter lim="800000"/>
                      <a:headEnd/>
                      <a:tailEnd/>
                    </a:ln>
                  </pic:spPr>
                </pic:pic>
              </a:graphicData>
            </a:graphic>
          </wp:inline>
        </w:drawing>
      </w:r>
    </w:p>
    <w:p w:rsidR="0014121D" w:rsidRDefault="009D52C8" w:rsidP="0014121D">
      <w:r>
        <w:rPr>
          <w:noProof/>
        </w:rPr>
        <w:pict>
          <v:shape id="_x0000_s1476" type="#_x0000_t120" style="position:absolute;left:0;text-align:left;margin-left:67.7pt;margin-top:100.1pt;width:23.65pt;height:27.55pt;z-index:252136448" fillcolor="#e36c0a [2409]" strokecolor="#f2f2f2 [3041]" strokeweight="1.5pt">
            <v:shadow on="t" type="perspective" color="#622423 [1605]" opacity=".5" offset="1pt" offset2="-1pt"/>
            <v:textbox style="mso-next-textbox:#_x0000_s1476">
              <w:txbxContent>
                <w:p w:rsidR="008C3EB7" w:rsidRPr="009E4666" w:rsidRDefault="008C3EB7" w:rsidP="00B24466">
                  <w:pPr>
                    <w:jc w:val="center"/>
                    <w:rPr>
                      <w:b/>
                      <w:color w:val="000000" w:themeColor="text1"/>
                    </w:rPr>
                  </w:pPr>
                  <w:r>
                    <w:rPr>
                      <w:b/>
                      <w:color w:val="000000" w:themeColor="text1"/>
                    </w:rPr>
                    <w:t>2</w:t>
                  </w:r>
                </w:p>
              </w:txbxContent>
            </v:textbox>
          </v:shape>
        </w:pict>
      </w:r>
      <w:r w:rsidR="0014121D">
        <w:rPr>
          <w:noProof/>
        </w:rPr>
        <w:drawing>
          <wp:inline distT="0" distB="0" distL="0" distR="0">
            <wp:extent cx="2830830" cy="1693545"/>
            <wp:effectExtent l="19050" t="0" r="7620" b="0"/>
            <wp:docPr id="269" name="Picture 6" descr="C:\Users\nupur\Desktop\monthly tasks\Admin user manual\Admin manual screen shots\issuer dele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pur\Desktop\monthly tasks\Admin user manual\Admin manual screen shots\issuer delete1.png"/>
                    <pic:cNvPicPr>
                      <a:picLocks noChangeAspect="1" noChangeArrowheads="1"/>
                    </pic:cNvPicPr>
                  </pic:nvPicPr>
                  <pic:blipFill>
                    <a:blip r:embed="rId246"/>
                    <a:srcRect/>
                    <a:stretch>
                      <a:fillRect/>
                    </a:stretch>
                  </pic:blipFill>
                  <pic:spPr bwMode="auto">
                    <a:xfrm>
                      <a:off x="0" y="0"/>
                      <a:ext cx="2830830" cy="1693545"/>
                    </a:xfrm>
                    <a:prstGeom prst="rect">
                      <a:avLst/>
                    </a:prstGeom>
                    <a:noFill/>
                    <a:ln w="9525">
                      <a:noFill/>
                      <a:miter lim="800000"/>
                      <a:headEnd/>
                      <a:tailEnd/>
                    </a:ln>
                  </pic:spPr>
                </pic:pic>
              </a:graphicData>
            </a:graphic>
          </wp:inline>
        </w:drawing>
      </w:r>
    </w:p>
    <w:p w:rsidR="0014121D" w:rsidRDefault="0014121D" w:rsidP="0014121D">
      <w:r>
        <w:rPr>
          <w:noProof/>
        </w:rPr>
        <w:drawing>
          <wp:inline distT="0" distB="0" distL="0" distR="0">
            <wp:extent cx="5943600" cy="371883"/>
            <wp:effectExtent l="19050" t="0" r="0" b="0"/>
            <wp:docPr id="270" name="Picture 7" descr="C:\Users\nupur\Desktop\monthly tasks\Admin user manual\Admin manual screen shots\issuer dele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pur\Desktop\monthly tasks\Admin user manual\Admin manual screen shots\issuer delete2.png"/>
                    <pic:cNvPicPr>
                      <a:picLocks noChangeAspect="1" noChangeArrowheads="1"/>
                    </pic:cNvPicPr>
                  </pic:nvPicPr>
                  <pic:blipFill>
                    <a:blip r:embed="rId247"/>
                    <a:srcRect/>
                    <a:stretch>
                      <a:fillRect/>
                    </a:stretch>
                  </pic:blipFill>
                  <pic:spPr bwMode="auto">
                    <a:xfrm>
                      <a:off x="0" y="0"/>
                      <a:ext cx="5943600" cy="371883"/>
                    </a:xfrm>
                    <a:prstGeom prst="rect">
                      <a:avLst/>
                    </a:prstGeom>
                    <a:noFill/>
                    <a:ln w="9525">
                      <a:noFill/>
                      <a:miter lim="800000"/>
                      <a:headEnd/>
                      <a:tailEnd/>
                    </a:ln>
                  </pic:spPr>
                </pic:pic>
              </a:graphicData>
            </a:graphic>
          </wp:inline>
        </w:drawing>
      </w:r>
    </w:p>
    <w:p w:rsidR="0014121D" w:rsidRPr="0014121D" w:rsidRDefault="0014121D" w:rsidP="0014121D">
      <w:pPr>
        <w:rPr>
          <w:b/>
        </w:rPr>
      </w:pPr>
      <w:r w:rsidRPr="0014121D">
        <w:rPr>
          <w:b/>
        </w:rPr>
        <w:t>Steps to delete issuer:</w:t>
      </w:r>
    </w:p>
    <w:p w:rsidR="0014121D" w:rsidRDefault="0014121D" w:rsidP="0014121D">
      <w:pPr>
        <w:pStyle w:val="ListParagraph"/>
        <w:numPr>
          <w:ilvl w:val="0"/>
          <w:numId w:val="103"/>
        </w:numPr>
      </w:pPr>
      <w:r>
        <w:t>Click on delete link against the issuer from the listing</w:t>
      </w:r>
    </w:p>
    <w:p w:rsidR="0014121D" w:rsidRDefault="0014121D" w:rsidP="0014121D">
      <w:pPr>
        <w:pStyle w:val="ListParagraph"/>
        <w:numPr>
          <w:ilvl w:val="0"/>
          <w:numId w:val="103"/>
        </w:numPr>
      </w:pPr>
      <w:r>
        <w:t>On confirmation, click on Ok</w:t>
      </w:r>
    </w:p>
    <w:p w:rsidR="0014121D" w:rsidRDefault="0014121D" w:rsidP="0014121D">
      <w:pPr>
        <w:rPr>
          <w:b/>
        </w:rPr>
      </w:pPr>
      <w:r>
        <w:t>On successful delete, you will be notified with a message as “</w:t>
      </w:r>
      <w:r w:rsidRPr="0014121D">
        <w:rPr>
          <w:b/>
        </w:rPr>
        <w:t>Issuer deleted successfully”</w:t>
      </w:r>
    </w:p>
    <w:p w:rsidR="00000000" w:rsidRDefault="00215D95">
      <w:pPr>
        <w:pStyle w:val="Heading2"/>
        <w:pPrChange w:id="657" w:author="nupur" w:date="2014-06-13T13:23:00Z">
          <w:pPr>
            <w:pStyle w:val="Heading3"/>
          </w:pPr>
        </w:pPrChange>
      </w:pPr>
      <w:bookmarkStart w:id="658" w:name="_Toc390511983"/>
      <w:r>
        <w:t>Manage terms and conditions of a client:</w:t>
      </w:r>
      <w:bookmarkEnd w:id="658"/>
    </w:p>
    <w:p w:rsidR="002A3AF3" w:rsidRDefault="00A02535" w:rsidP="002A3AF3">
      <w:r>
        <w:t>Administrator can search, add and update terms and conditions of client</w:t>
      </w:r>
    </w:p>
    <w:p w:rsidR="00000000" w:rsidRDefault="00D11847">
      <w:pPr>
        <w:pStyle w:val="Heading3"/>
        <w:pPrChange w:id="659" w:author="nupur" w:date="2014-06-13T13:23:00Z">
          <w:pPr>
            <w:pStyle w:val="Heading4"/>
          </w:pPr>
        </w:pPrChange>
      </w:pPr>
      <w:r>
        <w:t>Search terms and conditions</w:t>
      </w:r>
    </w:p>
    <w:p w:rsidR="00D11847" w:rsidRDefault="00D11847" w:rsidP="00D11847">
      <w:r>
        <w:t>Administrator can search for terms and conditions configured for any cl</w:t>
      </w:r>
      <w:r w:rsidR="00B26327">
        <w:t>ient by specifying parameters as follows:</w:t>
      </w:r>
    </w:p>
    <w:p w:rsidR="00B26327" w:rsidRDefault="00B26327" w:rsidP="008606D2">
      <w:pPr>
        <w:pStyle w:val="ListParagraph"/>
        <w:numPr>
          <w:ilvl w:val="0"/>
          <w:numId w:val="106"/>
        </w:numPr>
      </w:pPr>
      <w:r w:rsidRPr="008606D2">
        <w:rPr>
          <w:b/>
        </w:rPr>
        <w:t>Domain name</w:t>
      </w:r>
      <w:r>
        <w:t xml:space="preserve"> – Enter domain name for which you have configured terms and conditions</w:t>
      </w:r>
    </w:p>
    <w:p w:rsidR="00B26327" w:rsidRDefault="00B26327" w:rsidP="008606D2">
      <w:pPr>
        <w:pStyle w:val="ListParagraph"/>
        <w:numPr>
          <w:ilvl w:val="0"/>
          <w:numId w:val="106"/>
        </w:numPr>
      </w:pPr>
      <w:r w:rsidRPr="008606D2">
        <w:rPr>
          <w:b/>
        </w:rPr>
        <w:t>Terms and conditions for</w:t>
      </w:r>
      <w:r>
        <w:t xml:space="preserve"> – Select module for which you have configured terms and conditions</w:t>
      </w:r>
    </w:p>
    <w:p w:rsidR="00B26327" w:rsidRDefault="00B26327" w:rsidP="002B45DD">
      <w:pPr>
        <w:pStyle w:val="ListParagraph"/>
        <w:numPr>
          <w:ilvl w:val="0"/>
          <w:numId w:val="106"/>
        </w:numPr>
      </w:pPr>
      <w:r w:rsidRPr="002B45DD">
        <w:rPr>
          <w:b/>
        </w:rPr>
        <w:lastRenderedPageBreak/>
        <w:t>Language</w:t>
      </w:r>
      <w:r>
        <w:t xml:space="preserve"> – Select language in which you have configured terms and conditions</w:t>
      </w:r>
    </w:p>
    <w:p w:rsidR="00FA6A6E" w:rsidRDefault="00FA6A6E" w:rsidP="00FA6A6E">
      <w:r>
        <w:rPr>
          <w:noProof/>
        </w:rPr>
        <w:drawing>
          <wp:inline distT="0" distB="0" distL="0" distR="0">
            <wp:extent cx="1793847" cy="3283485"/>
            <wp:effectExtent l="19050" t="0" r="0" b="0"/>
            <wp:docPr id="325" name="Picture 16" descr="C:\Users\nupur\Desktop\monthly tasks\Admin user manual\Admin manual screen shots\manage terms and con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upur\Desktop\monthly tasks\Admin user manual\Admin manual screen shots\manage terms and conditions.png"/>
                    <pic:cNvPicPr>
                      <a:picLocks noChangeAspect="1" noChangeArrowheads="1"/>
                    </pic:cNvPicPr>
                  </pic:nvPicPr>
                  <pic:blipFill>
                    <a:blip r:embed="rId248"/>
                    <a:srcRect/>
                    <a:stretch>
                      <a:fillRect/>
                    </a:stretch>
                  </pic:blipFill>
                  <pic:spPr bwMode="auto">
                    <a:xfrm>
                      <a:off x="0" y="0"/>
                      <a:ext cx="1797050" cy="3289348"/>
                    </a:xfrm>
                    <a:prstGeom prst="rect">
                      <a:avLst/>
                    </a:prstGeom>
                    <a:noFill/>
                    <a:ln w="9525">
                      <a:noFill/>
                      <a:miter lim="800000"/>
                      <a:headEnd/>
                      <a:tailEnd/>
                    </a:ln>
                  </pic:spPr>
                </pic:pic>
              </a:graphicData>
            </a:graphic>
          </wp:inline>
        </w:drawing>
      </w:r>
    </w:p>
    <w:p w:rsidR="00B26327" w:rsidRDefault="009D52C8" w:rsidP="00D11847">
      <w:r>
        <w:rPr>
          <w:noProof/>
        </w:rPr>
        <w:pict>
          <v:shape id="_x0000_s1478" type="#_x0000_t120" style="position:absolute;left:0;text-align:left;margin-left:173pt;margin-top:100.1pt;width:23.65pt;height:27.55pt;z-index:252138496" fillcolor="#e36c0a [2409]" strokecolor="#f2f2f2 [3041]" strokeweight="1.5pt">
            <v:shadow on="t" type="perspective" color="#622423 [1605]" opacity=".5" offset="1pt" offset2="-1pt"/>
            <v:textbox style="mso-next-textbox:#_x0000_s1478">
              <w:txbxContent>
                <w:p w:rsidR="008C3EB7" w:rsidRPr="009E4666" w:rsidRDefault="008C3EB7" w:rsidP="00390A29">
                  <w:pPr>
                    <w:jc w:val="center"/>
                    <w:rPr>
                      <w:b/>
                      <w:color w:val="000000" w:themeColor="text1"/>
                    </w:rPr>
                  </w:pPr>
                  <w:r>
                    <w:rPr>
                      <w:b/>
                      <w:color w:val="000000" w:themeColor="text1"/>
                    </w:rPr>
                    <w:t>2</w:t>
                  </w:r>
                </w:p>
              </w:txbxContent>
            </v:textbox>
          </v:shape>
        </w:pict>
      </w:r>
      <w:r>
        <w:rPr>
          <w:noProof/>
        </w:rPr>
        <w:pict>
          <v:shape id="_x0000_s1477" type="#_x0000_t120" style="position:absolute;left:0;text-align:left;margin-left:211.8pt;margin-top:28.7pt;width:23.65pt;height:27.55pt;z-index:252137472" fillcolor="#e36c0a [2409]" strokecolor="#f2f2f2 [3041]" strokeweight="1.5pt">
            <v:shadow on="t" type="perspective" color="#622423 [1605]" opacity=".5" offset="1pt" offset2="-1pt"/>
            <v:textbox style="mso-next-textbox:#_x0000_s1477">
              <w:txbxContent>
                <w:p w:rsidR="008C3EB7" w:rsidRPr="009E4666" w:rsidRDefault="008C3EB7" w:rsidP="00390A29">
                  <w:pPr>
                    <w:jc w:val="center"/>
                    <w:rPr>
                      <w:b/>
                      <w:color w:val="000000" w:themeColor="text1"/>
                    </w:rPr>
                  </w:pPr>
                  <w:r>
                    <w:rPr>
                      <w:b/>
                      <w:color w:val="000000" w:themeColor="text1"/>
                    </w:rPr>
                    <w:t>1</w:t>
                  </w:r>
                </w:p>
              </w:txbxContent>
            </v:textbox>
          </v:shape>
        </w:pict>
      </w:r>
      <w:r w:rsidR="00ED38BA">
        <w:rPr>
          <w:noProof/>
        </w:rPr>
        <w:drawing>
          <wp:inline distT="0" distB="0" distL="0" distR="0">
            <wp:extent cx="5943600" cy="1574897"/>
            <wp:effectExtent l="19050" t="0" r="0" b="0"/>
            <wp:docPr id="271" name="Picture 8" descr="C:\Users\nupur\Desktop\monthly tasks\Admin user manual\Admin manual screen shots\search terms and con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pur\Desktop\monthly tasks\Admin user manual\Admin manual screen shots\search terms and conditions.png"/>
                    <pic:cNvPicPr>
                      <a:picLocks noChangeAspect="1" noChangeArrowheads="1"/>
                    </pic:cNvPicPr>
                  </pic:nvPicPr>
                  <pic:blipFill>
                    <a:blip r:embed="rId249"/>
                    <a:srcRect/>
                    <a:stretch>
                      <a:fillRect/>
                    </a:stretch>
                  </pic:blipFill>
                  <pic:spPr bwMode="auto">
                    <a:xfrm>
                      <a:off x="0" y="0"/>
                      <a:ext cx="5943600" cy="1574897"/>
                    </a:xfrm>
                    <a:prstGeom prst="rect">
                      <a:avLst/>
                    </a:prstGeom>
                    <a:noFill/>
                    <a:ln w="9525">
                      <a:noFill/>
                      <a:miter lim="800000"/>
                      <a:headEnd/>
                      <a:tailEnd/>
                    </a:ln>
                  </pic:spPr>
                </pic:pic>
              </a:graphicData>
            </a:graphic>
          </wp:inline>
        </w:drawing>
      </w:r>
    </w:p>
    <w:p w:rsidR="00ED38BA" w:rsidRPr="00ED38BA" w:rsidRDefault="00ED38BA" w:rsidP="00D11847">
      <w:pPr>
        <w:rPr>
          <w:b/>
        </w:rPr>
      </w:pPr>
      <w:r w:rsidRPr="00ED38BA">
        <w:rPr>
          <w:b/>
        </w:rPr>
        <w:t>Steps to search for terms and conditions:</w:t>
      </w:r>
    </w:p>
    <w:p w:rsidR="00ED38BA" w:rsidRDefault="00ED38BA" w:rsidP="00ED38BA">
      <w:pPr>
        <w:pStyle w:val="ListParagraph"/>
        <w:numPr>
          <w:ilvl w:val="0"/>
          <w:numId w:val="104"/>
        </w:numPr>
      </w:pPr>
      <w:r>
        <w:t>Enter at least one of the search criteria</w:t>
      </w:r>
    </w:p>
    <w:p w:rsidR="00ED38BA" w:rsidRDefault="00ED38BA" w:rsidP="00ED38BA">
      <w:pPr>
        <w:pStyle w:val="ListParagraph"/>
        <w:numPr>
          <w:ilvl w:val="0"/>
          <w:numId w:val="104"/>
        </w:numPr>
      </w:pPr>
      <w:r>
        <w:t>Click on Search button</w:t>
      </w:r>
    </w:p>
    <w:p w:rsidR="00ED38BA" w:rsidRDefault="00ED38BA" w:rsidP="00ED38BA">
      <w:pPr>
        <w:rPr>
          <w:b/>
        </w:rPr>
      </w:pPr>
      <w:r>
        <w:t xml:space="preserve">On successful search, result will be displayed in the listing area that matches the search criteria. If no record has been found that matches the search criteria then you will find a message as </w:t>
      </w:r>
      <w:r w:rsidRPr="00ED38BA">
        <w:rPr>
          <w:b/>
        </w:rPr>
        <w:t>“No record found”</w:t>
      </w:r>
    </w:p>
    <w:p w:rsidR="00F11AFD" w:rsidRDefault="00F11AFD" w:rsidP="00ED38BA">
      <w:r>
        <w:rPr>
          <w:noProof/>
        </w:rPr>
        <w:lastRenderedPageBreak/>
        <w:drawing>
          <wp:inline distT="0" distB="0" distL="0" distR="0">
            <wp:extent cx="5943600" cy="3825400"/>
            <wp:effectExtent l="19050" t="0" r="0" b="0"/>
            <wp:docPr id="272" name="Picture 9" descr="C:\Users\nupur\Desktop\monthly tasks\Admin user manual\Admin manual screen shots\manage terms and condi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pur\Desktop\monthly tasks\Admin user manual\Admin manual screen shots\manage terms and conditions1.png"/>
                    <pic:cNvPicPr>
                      <a:picLocks noChangeAspect="1" noChangeArrowheads="1"/>
                    </pic:cNvPicPr>
                  </pic:nvPicPr>
                  <pic:blipFill>
                    <a:blip r:embed="rId250"/>
                    <a:srcRect/>
                    <a:stretch>
                      <a:fillRect/>
                    </a:stretch>
                  </pic:blipFill>
                  <pic:spPr bwMode="auto">
                    <a:xfrm>
                      <a:off x="0" y="0"/>
                      <a:ext cx="5943600" cy="3825400"/>
                    </a:xfrm>
                    <a:prstGeom prst="rect">
                      <a:avLst/>
                    </a:prstGeom>
                    <a:noFill/>
                    <a:ln w="9525">
                      <a:noFill/>
                      <a:miter lim="800000"/>
                      <a:headEnd/>
                      <a:tailEnd/>
                    </a:ln>
                  </pic:spPr>
                </pic:pic>
              </a:graphicData>
            </a:graphic>
          </wp:inline>
        </w:drawing>
      </w:r>
    </w:p>
    <w:p w:rsidR="00F11AFD" w:rsidRPr="00F11AFD" w:rsidRDefault="00F11AFD" w:rsidP="00F11AFD">
      <w:pPr>
        <w:rPr>
          <w:b/>
        </w:rPr>
      </w:pPr>
      <w:r w:rsidRPr="00F11AFD">
        <w:rPr>
          <w:b/>
        </w:rPr>
        <w:t>Terms and conditions listing fields:</w:t>
      </w:r>
    </w:p>
    <w:p w:rsidR="00F11AFD" w:rsidRPr="008B49AE" w:rsidRDefault="00F11AFD" w:rsidP="00F11AFD">
      <w:pPr>
        <w:pStyle w:val="ListParagraph"/>
        <w:numPr>
          <w:ilvl w:val="0"/>
          <w:numId w:val="105"/>
        </w:numPr>
      </w:pPr>
      <w:r w:rsidRPr="008B49AE">
        <w:rPr>
          <w:b/>
        </w:rPr>
        <w:t>Domain name</w:t>
      </w:r>
      <w:r w:rsidR="00A00A57" w:rsidRPr="008B49AE">
        <w:t xml:space="preserve"> – Displays name of the domain for which terms and conditions have been configured</w:t>
      </w:r>
    </w:p>
    <w:p w:rsidR="00F11AFD" w:rsidRPr="008B49AE" w:rsidRDefault="00F11AFD" w:rsidP="00F11AFD">
      <w:pPr>
        <w:pStyle w:val="ListParagraph"/>
        <w:numPr>
          <w:ilvl w:val="0"/>
          <w:numId w:val="105"/>
        </w:numPr>
      </w:pPr>
      <w:r w:rsidRPr="008B49AE">
        <w:rPr>
          <w:b/>
        </w:rPr>
        <w:t>Terms and conditions for</w:t>
      </w:r>
      <w:r w:rsidR="00A00A57" w:rsidRPr="008B49AE">
        <w:t xml:space="preserve"> – Displays name of the module for which terms and conditions have been co</w:t>
      </w:r>
      <w:r w:rsidR="00F02CEF" w:rsidRPr="008B49AE">
        <w:t>nfigured</w:t>
      </w:r>
    </w:p>
    <w:p w:rsidR="00F11AFD" w:rsidRPr="008B49AE" w:rsidRDefault="00F11AFD" w:rsidP="00F11AFD">
      <w:pPr>
        <w:pStyle w:val="ListParagraph"/>
        <w:numPr>
          <w:ilvl w:val="0"/>
          <w:numId w:val="105"/>
        </w:numPr>
      </w:pPr>
      <w:r w:rsidRPr="008B49AE">
        <w:rPr>
          <w:b/>
        </w:rPr>
        <w:t>Language</w:t>
      </w:r>
      <w:r w:rsidR="00F02CEF" w:rsidRPr="008B49AE">
        <w:t xml:space="preserve"> – Displays language name in which terms and conditions have been configured</w:t>
      </w:r>
    </w:p>
    <w:p w:rsidR="00F11AFD" w:rsidRPr="008B49AE" w:rsidRDefault="00F11AFD" w:rsidP="00F11AFD">
      <w:pPr>
        <w:pStyle w:val="ListParagraph"/>
        <w:numPr>
          <w:ilvl w:val="0"/>
          <w:numId w:val="105"/>
        </w:numPr>
      </w:pPr>
      <w:r w:rsidRPr="008B49AE">
        <w:rPr>
          <w:b/>
        </w:rPr>
        <w:t>Created by</w:t>
      </w:r>
      <w:r w:rsidR="00F02CEF" w:rsidRPr="008B49AE">
        <w:t xml:space="preserve"> – Displays name of the user who created respective terms and conditions</w:t>
      </w:r>
    </w:p>
    <w:p w:rsidR="00F11AFD" w:rsidRPr="008B49AE" w:rsidRDefault="00F11AFD" w:rsidP="00F11AFD">
      <w:pPr>
        <w:pStyle w:val="ListParagraph"/>
        <w:numPr>
          <w:ilvl w:val="0"/>
          <w:numId w:val="105"/>
        </w:numPr>
      </w:pPr>
      <w:r w:rsidRPr="008B49AE">
        <w:rPr>
          <w:b/>
        </w:rPr>
        <w:t>Last updated date and time</w:t>
      </w:r>
      <w:r w:rsidR="00F02CEF" w:rsidRPr="008B49AE">
        <w:rPr>
          <w:b/>
        </w:rPr>
        <w:t xml:space="preserve"> </w:t>
      </w:r>
      <w:r w:rsidR="00F02CEF" w:rsidRPr="008B49AE">
        <w:t>– Displays date and time on which respective terms and conditions was last updated</w:t>
      </w:r>
    </w:p>
    <w:p w:rsidR="00F11AFD" w:rsidRPr="008B49AE" w:rsidRDefault="00F11AFD" w:rsidP="00F11AFD">
      <w:pPr>
        <w:pStyle w:val="ListParagraph"/>
        <w:numPr>
          <w:ilvl w:val="0"/>
          <w:numId w:val="105"/>
        </w:numPr>
      </w:pPr>
      <w:r w:rsidRPr="008B49AE">
        <w:rPr>
          <w:b/>
        </w:rPr>
        <w:t>Action</w:t>
      </w:r>
      <w:r w:rsidR="00F02CEF" w:rsidRPr="008B49AE">
        <w:t xml:space="preserve"> -  List icons through which actions can be performed on terms and conditions being created</w:t>
      </w:r>
    </w:p>
    <w:p w:rsidR="00000000" w:rsidRDefault="00A02535">
      <w:pPr>
        <w:pStyle w:val="Heading3"/>
        <w:pPrChange w:id="660" w:author="nupur" w:date="2014-06-13T13:23:00Z">
          <w:pPr>
            <w:pStyle w:val="Heading4"/>
          </w:pPr>
        </w:pPrChange>
      </w:pPr>
      <w:r>
        <w:lastRenderedPageBreak/>
        <w:t>Add terms and conditions</w:t>
      </w:r>
    </w:p>
    <w:p w:rsidR="00A02535" w:rsidRDefault="00A02535" w:rsidP="00A02535">
      <w:r>
        <w:t xml:space="preserve">Administrator can add terms and conditions through manage terms and conditions listing </w:t>
      </w:r>
    </w:p>
    <w:p w:rsidR="00FA6A6E" w:rsidRDefault="009D52C8" w:rsidP="00A02535">
      <w:r>
        <w:rPr>
          <w:noProof/>
        </w:rPr>
        <w:pict>
          <v:shape id="_x0000_s1479" type="#_x0000_t120" style="position:absolute;left:0;text-align:left;margin-left:-1.05pt;margin-top:233.25pt;width:23.65pt;height:27.55pt;z-index:252139520" fillcolor="#e36c0a [2409]" strokecolor="#f2f2f2 [3041]" strokeweight="1.5pt">
            <v:shadow on="t" type="perspective" color="#622423 [1605]" opacity=".5" offset="1pt" offset2="-1pt"/>
            <v:textbox style="mso-next-textbox:#_x0000_s1479">
              <w:txbxContent>
                <w:p w:rsidR="008C3EB7" w:rsidRPr="009E4666" w:rsidRDefault="008C3EB7" w:rsidP="00390A29">
                  <w:pPr>
                    <w:jc w:val="center"/>
                    <w:rPr>
                      <w:b/>
                      <w:color w:val="000000" w:themeColor="text1"/>
                    </w:rPr>
                  </w:pPr>
                  <w:r>
                    <w:rPr>
                      <w:b/>
                      <w:color w:val="000000" w:themeColor="text1"/>
                    </w:rPr>
                    <w:t>1</w:t>
                  </w:r>
                </w:p>
              </w:txbxContent>
            </v:textbox>
          </v:shape>
        </w:pict>
      </w:r>
      <w:r>
        <w:rPr>
          <w:noProof/>
        </w:rPr>
        <w:pict>
          <v:shape id="_x0000_s1480" type="#_x0000_t120" style="position:absolute;left:0;text-align:left;margin-left:462.35pt;margin-top:267.15pt;width:23.65pt;height:27.55pt;z-index:252140544" fillcolor="#e36c0a [2409]" strokecolor="#f2f2f2 [3041]" strokeweight="1.5pt">
            <v:shadow on="t" type="perspective" color="#622423 [1605]" opacity=".5" offset="1pt" offset2="-1pt"/>
            <v:textbox style="mso-next-textbox:#_x0000_s1480">
              <w:txbxContent>
                <w:p w:rsidR="008C3EB7" w:rsidRPr="009E4666" w:rsidRDefault="008C3EB7" w:rsidP="00390A29">
                  <w:pPr>
                    <w:jc w:val="center"/>
                    <w:rPr>
                      <w:b/>
                      <w:color w:val="000000" w:themeColor="text1"/>
                    </w:rPr>
                  </w:pPr>
                  <w:r>
                    <w:rPr>
                      <w:b/>
                      <w:color w:val="000000" w:themeColor="text1"/>
                    </w:rPr>
                    <w:t>2</w:t>
                  </w:r>
                </w:p>
              </w:txbxContent>
            </v:textbox>
          </v:shape>
        </w:pict>
      </w:r>
      <w:r w:rsidR="00FA6A6E" w:rsidRPr="00FA6A6E">
        <w:rPr>
          <w:noProof/>
        </w:rPr>
        <w:drawing>
          <wp:inline distT="0" distB="0" distL="0" distR="0">
            <wp:extent cx="1793847" cy="3283485"/>
            <wp:effectExtent l="19050" t="0" r="0" b="0"/>
            <wp:docPr id="326" name="Picture 16" descr="C:\Users\nupur\Desktop\monthly tasks\Admin user manual\Admin manual screen shots\manage terms and con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upur\Desktop\monthly tasks\Admin user manual\Admin manual screen shots\manage terms and conditions.png"/>
                    <pic:cNvPicPr>
                      <a:picLocks noChangeAspect="1" noChangeArrowheads="1"/>
                    </pic:cNvPicPr>
                  </pic:nvPicPr>
                  <pic:blipFill>
                    <a:blip r:embed="rId248"/>
                    <a:srcRect/>
                    <a:stretch>
                      <a:fillRect/>
                    </a:stretch>
                  </pic:blipFill>
                  <pic:spPr bwMode="auto">
                    <a:xfrm>
                      <a:off x="0" y="0"/>
                      <a:ext cx="1797050" cy="3289348"/>
                    </a:xfrm>
                    <a:prstGeom prst="rect">
                      <a:avLst/>
                    </a:prstGeom>
                    <a:noFill/>
                    <a:ln w="9525">
                      <a:noFill/>
                      <a:miter lim="800000"/>
                      <a:headEnd/>
                      <a:tailEnd/>
                    </a:ln>
                  </pic:spPr>
                </pic:pic>
              </a:graphicData>
            </a:graphic>
          </wp:inline>
        </w:drawing>
      </w:r>
    </w:p>
    <w:p w:rsidR="008A4C8A" w:rsidRDefault="008A4C8A" w:rsidP="00A02535">
      <w:r>
        <w:rPr>
          <w:noProof/>
        </w:rPr>
        <w:drawing>
          <wp:inline distT="0" distB="0" distL="0" distR="0">
            <wp:extent cx="5943600" cy="1132025"/>
            <wp:effectExtent l="19050" t="0" r="0" b="0"/>
            <wp:docPr id="286" name="Picture 10" descr="C:\Users\nupur\Desktop\monthly tasks\Admin user manual\Admin manual screen shots\add terms and con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pur\Desktop\monthly tasks\Admin user manual\Admin manual screen shots\add terms and conditions.png"/>
                    <pic:cNvPicPr>
                      <a:picLocks noChangeAspect="1" noChangeArrowheads="1"/>
                    </pic:cNvPicPr>
                  </pic:nvPicPr>
                  <pic:blipFill>
                    <a:blip r:embed="rId251"/>
                    <a:srcRect/>
                    <a:stretch>
                      <a:fillRect/>
                    </a:stretch>
                  </pic:blipFill>
                  <pic:spPr bwMode="auto">
                    <a:xfrm>
                      <a:off x="0" y="0"/>
                      <a:ext cx="5943600" cy="1132025"/>
                    </a:xfrm>
                    <a:prstGeom prst="rect">
                      <a:avLst/>
                    </a:prstGeom>
                    <a:noFill/>
                    <a:ln w="9525">
                      <a:noFill/>
                      <a:miter lim="800000"/>
                      <a:headEnd/>
                      <a:tailEnd/>
                    </a:ln>
                  </pic:spPr>
                </pic:pic>
              </a:graphicData>
            </a:graphic>
          </wp:inline>
        </w:drawing>
      </w:r>
    </w:p>
    <w:p w:rsidR="008A4C8A" w:rsidRDefault="009D52C8" w:rsidP="00A02535">
      <w:r>
        <w:rPr>
          <w:noProof/>
        </w:rPr>
        <w:lastRenderedPageBreak/>
        <w:pict>
          <v:shape id="_x0000_s1481" type="#_x0000_t120" style="position:absolute;left:0;text-align:left;margin-left:103.35pt;margin-top:228.5pt;width:23.65pt;height:27.55pt;z-index:252141568" fillcolor="#e36c0a [2409]" strokecolor="#f2f2f2 [3041]" strokeweight="1.5pt">
            <v:shadow on="t" type="perspective" color="#622423 [1605]" opacity=".5" offset="1pt" offset2="-1pt"/>
            <v:textbox style="mso-next-textbox:#_x0000_s1481">
              <w:txbxContent>
                <w:p w:rsidR="008C3EB7" w:rsidRPr="009E4666" w:rsidRDefault="008C3EB7" w:rsidP="00390A29">
                  <w:pPr>
                    <w:jc w:val="center"/>
                    <w:rPr>
                      <w:b/>
                      <w:color w:val="000000" w:themeColor="text1"/>
                    </w:rPr>
                  </w:pPr>
                  <w:r>
                    <w:rPr>
                      <w:b/>
                      <w:color w:val="000000" w:themeColor="text1"/>
                    </w:rPr>
                    <w:t>4</w:t>
                  </w:r>
                </w:p>
              </w:txbxContent>
            </v:textbox>
          </v:shape>
        </w:pict>
      </w:r>
      <w:r>
        <w:rPr>
          <w:noProof/>
        </w:rPr>
        <w:pict>
          <v:shape id="_x0000_s1482" type="#_x0000_t120" style="position:absolute;left:0;text-align:left;margin-left:-16.05pt;margin-top:46.9pt;width:23.65pt;height:27.55pt;z-index:252142592" fillcolor="#e36c0a [2409]" strokecolor="#f2f2f2 [3041]" strokeweight="1.5pt">
            <v:shadow on="t" type="perspective" color="#622423 [1605]" opacity=".5" offset="1pt" offset2="-1pt"/>
            <v:textbox style="mso-next-textbox:#_x0000_s1482">
              <w:txbxContent>
                <w:p w:rsidR="008C3EB7" w:rsidRPr="009E4666" w:rsidRDefault="008C3EB7" w:rsidP="00390A29">
                  <w:pPr>
                    <w:jc w:val="center"/>
                    <w:rPr>
                      <w:b/>
                      <w:color w:val="000000" w:themeColor="text1"/>
                    </w:rPr>
                  </w:pPr>
                  <w:r>
                    <w:rPr>
                      <w:b/>
                      <w:color w:val="000000" w:themeColor="text1"/>
                    </w:rPr>
                    <w:t>3</w:t>
                  </w:r>
                </w:p>
              </w:txbxContent>
            </v:textbox>
          </v:shape>
        </w:pict>
      </w:r>
      <w:r w:rsidR="008A4C8A">
        <w:rPr>
          <w:noProof/>
        </w:rPr>
        <w:drawing>
          <wp:inline distT="0" distB="0" distL="0" distR="0">
            <wp:extent cx="5943600" cy="3531956"/>
            <wp:effectExtent l="19050" t="0" r="0" b="0"/>
            <wp:docPr id="320" name="Picture 11" descr="C:\Users\nupur\Desktop\monthly tasks\Admin user manual\Admin manual screen shots\add terms and condi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pur\Desktop\monthly tasks\Admin user manual\Admin manual screen shots\add terms and conditions1.png"/>
                    <pic:cNvPicPr>
                      <a:picLocks noChangeAspect="1" noChangeArrowheads="1"/>
                    </pic:cNvPicPr>
                  </pic:nvPicPr>
                  <pic:blipFill>
                    <a:blip r:embed="rId252"/>
                    <a:srcRect/>
                    <a:stretch>
                      <a:fillRect/>
                    </a:stretch>
                  </pic:blipFill>
                  <pic:spPr bwMode="auto">
                    <a:xfrm>
                      <a:off x="0" y="0"/>
                      <a:ext cx="5943600" cy="3531956"/>
                    </a:xfrm>
                    <a:prstGeom prst="rect">
                      <a:avLst/>
                    </a:prstGeom>
                    <a:noFill/>
                    <a:ln w="9525">
                      <a:noFill/>
                      <a:miter lim="800000"/>
                      <a:headEnd/>
                      <a:tailEnd/>
                    </a:ln>
                  </pic:spPr>
                </pic:pic>
              </a:graphicData>
            </a:graphic>
          </wp:inline>
        </w:drawing>
      </w:r>
    </w:p>
    <w:p w:rsidR="008A4C8A" w:rsidRDefault="008A4C8A" w:rsidP="00A02535">
      <w:r>
        <w:rPr>
          <w:noProof/>
        </w:rPr>
        <w:drawing>
          <wp:inline distT="0" distB="0" distL="0" distR="0">
            <wp:extent cx="5943600" cy="396687"/>
            <wp:effectExtent l="19050" t="0" r="0" b="0"/>
            <wp:docPr id="321" name="Picture 12" descr="C:\Users\nupur\Desktop\monthly tasks\Admin user manual\Admin manual screen shots\add terms and condi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pur\Desktop\monthly tasks\Admin user manual\Admin manual screen shots\add terms and conditions2.png"/>
                    <pic:cNvPicPr>
                      <a:picLocks noChangeAspect="1" noChangeArrowheads="1"/>
                    </pic:cNvPicPr>
                  </pic:nvPicPr>
                  <pic:blipFill>
                    <a:blip r:embed="rId253"/>
                    <a:srcRect/>
                    <a:stretch>
                      <a:fillRect/>
                    </a:stretch>
                  </pic:blipFill>
                  <pic:spPr bwMode="auto">
                    <a:xfrm>
                      <a:off x="0" y="0"/>
                      <a:ext cx="5943600" cy="396687"/>
                    </a:xfrm>
                    <a:prstGeom prst="rect">
                      <a:avLst/>
                    </a:prstGeom>
                    <a:noFill/>
                    <a:ln w="9525">
                      <a:noFill/>
                      <a:miter lim="800000"/>
                      <a:headEnd/>
                      <a:tailEnd/>
                    </a:ln>
                  </pic:spPr>
                </pic:pic>
              </a:graphicData>
            </a:graphic>
          </wp:inline>
        </w:drawing>
      </w:r>
    </w:p>
    <w:p w:rsidR="00FA6A6E" w:rsidRPr="00ED38BA" w:rsidRDefault="00FA6A6E" w:rsidP="00FA6A6E">
      <w:pPr>
        <w:rPr>
          <w:b/>
        </w:rPr>
      </w:pPr>
      <w:r w:rsidRPr="00ED38BA">
        <w:rPr>
          <w:b/>
        </w:rPr>
        <w:t xml:space="preserve">Steps to </w:t>
      </w:r>
      <w:r w:rsidR="002804B9">
        <w:rPr>
          <w:b/>
        </w:rPr>
        <w:t>add</w:t>
      </w:r>
      <w:r w:rsidRPr="00ED38BA">
        <w:rPr>
          <w:b/>
        </w:rPr>
        <w:t xml:space="preserve"> terms and conditions:</w:t>
      </w:r>
    </w:p>
    <w:p w:rsidR="00FA6A6E" w:rsidRDefault="002804B9" w:rsidP="00FA6A6E">
      <w:pPr>
        <w:pStyle w:val="ListParagraph"/>
        <w:numPr>
          <w:ilvl w:val="0"/>
          <w:numId w:val="107"/>
        </w:numPr>
      </w:pPr>
      <w:r>
        <w:t>Click on manage terms and conditions form manage content under administration panel from left accordion</w:t>
      </w:r>
    </w:p>
    <w:p w:rsidR="002804B9" w:rsidRDefault="002804B9" w:rsidP="00FA6A6E">
      <w:pPr>
        <w:pStyle w:val="ListParagraph"/>
        <w:numPr>
          <w:ilvl w:val="0"/>
          <w:numId w:val="107"/>
        </w:numPr>
      </w:pPr>
      <w:r>
        <w:t xml:space="preserve">Click on Add link from </w:t>
      </w:r>
      <w:r w:rsidR="009F781D">
        <w:t>manage terms and conditions listing</w:t>
      </w:r>
    </w:p>
    <w:p w:rsidR="009F781D" w:rsidRDefault="009F781D" w:rsidP="00FA6A6E">
      <w:pPr>
        <w:pStyle w:val="ListParagraph"/>
        <w:numPr>
          <w:ilvl w:val="0"/>
          <w:numId w:val="107"/>
        </w:numPr>
      </w:pPr>
      <w:r>
        <w:t>Add terms and conditions</w:t>
      </w:r>
    </w:p>
    <w:p w:rsidR="009F781D" w:rsidRDefault="009F781D" w:rsidP="00FA6A6E">
      <w:pPr>
        <w:pStyle w:val="ListParagraph"/>
        <w:numPr>
          <w:ilvl w:val="0"/>
          <w:numId w:val="107"/>
        </w:numPr>
      </w:pPr>
      <w:r>
        <w:t>Click on Submit</w:t>
      </w:r>
    </w:p>
    <w:p w:rsidR="009F781D" w:rsidRDefault="009F781D" w:rsidP="009F781D">
      <w:r>
        <w:t xml:space="preserve">On successful submit, you will be notified with a message as </w:t>
      </w:r>
      <w:r w:rsidRPr="009F781D">
        <w:rPr>
          <w:b/>
        </w:rPr>
        <w:t>“Terms and conditions added successfully”</w:t>
      </w:r>
      <w:r>
        <w:t xml:space="preserve"> and you will be redirected to terms and conditions listing</w:t>
      </w:r>
    </w:p>
    <w:p w:rsidR="00750EB0" w:rsidRDefault="00750EB0">
      <w:pPr>
        <w:spacing w:line="276" w:lineRule="auto"/>
        <w:jc w:val="left"/>
        <w:rPr>
          <w:rFonts w:eastAsiaTheme="majorEastAsia" w:cstheme="majorBidi"/>
          <w:bCs/>
          <w:iCs/>
          <w:color w:val="4F81BD" w:themeColor="accent1"/>
        </w:rPr>
      </w:pPr>
      <w:r>
        <w:br w:type="page"/>
      </w:r>
    </w:p>
    <w:p w:rsidR="00000000" w:rsidRDefault="00A02535">
      <w:pPr>
        <w:pStyle w:val="Heading3"/>
        <w:pPrChange w:id="661" w:author="nupur" w:date="2014-06-13T13:23:00Z">
          <w:pPr>
            <w:pStyle w:val="Heading4"/>
          </w:pPr>
        </w:pPrChange>
      </w:pPr>
      <w:r>
        <w:lastRenderedPageBreak/>
        <w:t>Edit terms and conditions</w:t>
      </w:r>
    </w:p>
    <w:p w:rsidR="00A02535" w:rsidRDefault="00A02535" w:rsidP="00A02535">
      <w:r>
        <w:t>Administrator can edit terms and conditions terms and conditions details configured for a client</w:t>
      </w:r>
    </w:p>
    <w:p w:rsidR="00750EB0" w:rsidRDefault="009D52C8" w:rsidP="00A02535">
      <w:r>
        <w:rPr>
          <w:noProof/>
        </w:rPr>
        <w:pict>
          <v:shape id="_x0000_s1483" type="#_x0000_t120" style="position:absolute;left:0;text-align:left;margin-left:-.1pt;margin-top:232.05pt;width:23.65pt;height:27.55pt;z-index:252143616" fillcolor="#e36c0a [2409]" strokecolor="#f2f2f2 [3041]" strokeweight="1.5pt">
            <v:shadow on="t" type="perspective" color="#622423 [1605]" opacity=".5" offset="1pt" offset2="-1pt"/>
            <v:textbox style="mso-next-textbox:#_x0000_s1483">
              <w:txbxContent>
                <w:p w:rsidR="008C3EB7" w:rsidRPr="009E4666" w:rsidRDefault="008C3EB7" w:rsidP="00750EB0">
                  <w:pPr>
                    <w:jc w:val="center"/>
                    <w:rPr>
                      <w:b/>
                      <w:color w:val="000000" w:themeColor="text1"/>
                    </w:rPr>
                  </w:pPr>
                  <w:r>
                    <w:rPr>
                      <w:b/>
                      <w:color w:val="000000" w:themeColor="text1"/>
                    </w:rPr>
                    <w:t>1</w:t>
                  </w:r>
                </w:p>
              </w:txbxContent>
            </v:textbox>
          </v:shape>
        </w:pict>
      </w:r>
      <w:r w:rsidR="00750EB0" w:rsidRPr="00750EB0">
        <w:rPr>
          <w:noProof/>
        </w:rPr>
        <w:drawing>
          <wp:inline distT="0" distB="0" distL="0" distR="0">
            <wp:extent cx="1793847" cy="3283485"/>
            <wp:effectExtent l="19050" t="0" r="0" b="0"/>
            <wp:docPr id="327" name="Picture 16" descr="C:\Users\nupur\Desktop\monthly tasks\Admin user manual\Admin manual screen shots\manage terms and con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upur\Desktop\monthly tasks\Admin user manual\Admin manual screen shots\manage terms and conditions.png"/>
                    <pic:cNvPicPr>
                      <a:picLocks noChangeAspect="1" noChangeArrowheads="1"/>
                    </pic:cNvPicPr>
                  </pic:nvPicPr>
                  <pic:blipFill>
                    <a:blip r:embed="rId248"/>
                    <a:srcRect/>
                    <a:stretch>
                      <a:fillRect/>
                    </a:stretch>
                  </pic:blipFill>
                  <pic:spPr bwMode="auto">
                    <a:xfrm>
                      <a:off x="0" y="0"/>
                      <a:ext cx="1797050" cy="3289348"/>
                    </a:xfrm>
                    <a:prstGeom prst="rect">
                      <a:avLst/>
                    </a:prstGeom>
                    <a:noFill/>
                    <a:ln w="9525">
                      <a:noFill/>
                      <a:miter lim="800000"/>
                      <a:headEnd/>
                      <a:tailEnd/>
                    </a:ln>
                  </pic:spPr>
                </pic:pic>
              </a:graphicData>
            </a:graphic>
          </wp:inline>
        </w:drawing>
      </w:r>
    </w:p>
    <w:p w:rsidR="00750EB0" w:rsidRDefault="009D52C8" w:rsidP="00A02535">
      <w:r>
        <w:rPr>
          <w:noProof/>
        </w:rPr>
        <w:pict>
          <v:shape id="_x0000_s1486" type="#_x0000_t120" style="position:absolute;left:0;text-align:left;margin-left:405.3pt;margin-top:3.65pt;width:23.65pt;height:27.55pt;z-index:252146688" fillcolor="#e36c0a [2409]" strokecolor="#f2f2f2 [3041]" strokeweight="1.5pt">
            <v:shadow on="t" type="perspective" color="#622423 [1605]" opacity=".5" offset="1pt" offset2="-1pt"/>
            <v:textbox style="mso-next-textbox:#_x0000_s1486">
              <w:txbxContent>
                <w:p w:rsidR="008C3EB7" w:rsidRPr="009E4666" w:rsidRDefault="008C3EB7" w:rsidP="009570B6">
                  <w:pPr>
                    <w:jc w:val="center"/>
                    <w:rPr>
                      <w:b/>
                      <w:color w:val="000000" w:themeColor="text1"/>
                    </w:rPr>
                  </w:pPr>
                  <w:r>
                    <w:rPr>
                      <w:b/>
                      <w:color w:val="000000" w:themeColor="text1"/>
                    </w:rPr>
                    <w:t>2</w:t>
                  </w:r>
                </w:p>
              </w:txbxContent>
            </v:textbox>
          </v:shape>
        </w:pict>
      </w:r>
      <w:r w:rsidR="00352648">
        <w:rPr>
          <w:noProof/>
        </w:rPr>
        <w:drawing>
          <wp:inline distT="0" distB="0" distL="0" distR="0">
            <wp:extent cx="5943600" cy="940377"/>
            <wp:effectExtent l="19050" t="0" r="0" b="0"/>
            <wp:docPr id="322" name="Picture 13" descr="C:\Users\nupur\Desktop\monthly tasks\Admin user manual\Admin manual screen shots\edit terms and con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pur\Desktop\monthly tasks\Admin user manual\Admin manual screen shots\edit terms and conditions.png"/>
                    <pic:cNvPicPr>
                      <a:picLocks noChangeAspect="1" noChangeArrowheads="1"/>
                    </pic:cNvPicPr>
                  </pic:nvPicPr>
                  <pic:blipFill>
                    <a:blip r:embed="rId254"/>
                    <a:srcRect/>
                    <a:stretch>
                      <a:fillRect/>
                    </a:stretch>
                  </pic:blipFill>
                  <pic:spPr bwMode="auto">
                    <a:xfrm>
                      <a:off x="0" y="0"/>
                      <a:ext cx="5943600" cy="940377"/>
                    </a:xfrm>
                    <a:prstGeom prst="rect">
                      <a:avLst/>
                    </a:prstGeom>
                    <a:noFill/>
                    <a:ln w="9525">
                      <a:noFill/>
                      <a:miter lim="800000"/>
                      <a:headEnd/>
                      <a:tailEnd/>
                    </a:ln>
                  </pic:spPr>
                </pic:pic>
              </a:graphicData>
            </a:graphic>
          </wp:inline>
        </w:drawing>
      </w:r>
    </w:p>
    <w:p w:rsidR="00750EB0" w:rsidRDefault="00750EB0" w:rsidP="00750EB0"/>
    <w:p w:rsidR="00352648" w:rsidRDefault="00750EB0" w:rsidP="00750EB0">
      <w:pPr>
        <w:tabs>
          <w:tab w:val="left" w:pos="3018"/>
        </w:tabs>
      </w:pPr>
      <w:r>
        <w:lastRenderedPageBreak/>
        <w:tab/>
      </w:r>
      <w:r w:rsidR="009D52C8">
        <w:rPr>
          <w:noProof/>
        </w:rPr>
        <w:pict>
          <v:shape id="_x0000_s1485" type="#_x0000_t120" style="position:absolute;left:0;text-align:left;margin-left:166.1pt;margin-top:231.3pt;width:23.65pt;height:27.55pt;z-index:252145664;mso-position-horizontal-relative:text;mso-position-vertical-relative:text" fillcolor="#e36c0a [2409]" strokecolor="#f2f2f2 [3041]" strokeweight="1.5pt">
            <v:shadow on="t" type="perspective" color="#622423 [1605]" opacity=".5" offset="1pt" offset2="-1pt"/>
            <v:textbox style="mso-next-textbox:#_x0000_s1485">
              <w:txbxContent>
                <w:p w:rsidR="008C3EB7" w:rsidRPr="009E4666" w:rsidRDefault="008C3EB7" w:rsidP="00750EB0">
                  <w:pPr>
                    <w:jc w:val="center"/>
                    <w:rPr>
                      <w:b/>
                      <w:color w:val="000000" w:themeColor="text1"/>
                    </w:rPr>
                  </w:pPr>
                  <w:r>
                    <w:rPr>
                      <w:b/>
                      <w:color w:val="000000" w:themeColor="text1"/>
                    </w:rPr>
                    <w:t>4</w:t>
                  </w:r>
                </w:p>
              </w:txbxContent>
            </v:textbox>
          </v:shape>
        </w:pict>
      </w:r>
      <w:r w:rsidR="009D52C8">
        <w:rPr>
          <w:noProof/>
        </w:rPr>
        <w:pict>
          <v:shape id="_x0000_s1484" type="#_x0000_t120" style="position:absolute;left:0;text-align:left;margin-left:-19.75pt;margin-top:49.85pt;width:23.65pt;height:27.55pt;z-index:252144640;mso-position-horizontal-relative:text;mso-position-vertical-relative:text" fillcolor="#e36c0a [2409]" strokecolor="#f2f2f2 [3041]" strokeweight="1.5pt">
            <v:shadow on="t" type="perspective" color="#622423 [1605]" opacity=".5" offset="1pt" offset2="-1pt"/>
            <v:textbox style="mso-next-textbox:#_x0000_s1484">
              <w:txbxContent>
                <w:p w:rsidR="008C3EB7" w:rsidRPr="009E4666" w:rsidRDefault="008C3EB7" w:rsidP="00750EB0">
                  <w:pPr>
                    <w:jc w:val="center"/>
                    <w:rPr>
                      <w:b/>
                      <w:color w:val="000000" w:themeColor="text1"/>
                    </w:rPr>
                  </w:pPr>
                  <w:r>
                    <w:rPr>
                      <w:b/>
                      <w:color w:val="000000" w:themeColor="text1"/>
                    </w:rPr>
                    <w:t>3</w:t>
                  </w:r>
                </w:p>
              </w:txbxContent>
            </v:textbox>
          </v:shape>
        </w:pict>
      </w:r>
      <w:r w:rsidR="00352648">
        <w:rPr>
          <w:noProof/>
        </w:rPr>
        <w:drawing>
          <wp:inline distT="0" distB="0" distL="0" distR="0">
            <wp:extent cx="5943600" cy="3567478"/>
            <wp:effectExtent l="19050" t="0" r="0" b="0"/>
            <wp:docPr id="323" name="Picture 14" descr="C:\Users\nupur\Desktop\monthly tasks\Admin user manual\Admin manual screen shots\edit terms and condi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pur\Desktop\monthly tasks\Admin user manual\Admin manual screen shots\edit terms and conditions1.png"/>
                    <pic:cNvPicPr>
                      <a:picLocks noChangeAspect="1" noChangeArrowheads="1"/>
                    </pic:cNvPicPr>
                  </pic:nvPicPr>
                  <pic:blipFill>
                    <a:blip r:embed="rId255"/>
                    <a:srcRect/>
                    <a:stretch>
                      <a:fillRect/>
                    </a:stretch>
                  </pic:blipFill>
                  <pic:spPr bwMode="auto">
                    <a:xfrm>
                      <a:off x="0" y="0"/>
                      <a:ext cx="5943600" cy="3567478"/>
                    </a:xfrm>
                    <a:prstGeom prst="rect">
                      <a:avLst/>
                    </a:prstGeom>
                    <a:noFill/>
                    <a:ln w="9525">
                      <a:noFill/>
                      <a:miter lim="800000"/>
                      <a:headEnd/>
                      <a:tailEnd/>
                    </a:ln>
                  </pic:spPr>
                </pic:pic>
              </a:graphicData>
            </a:graphic>
          </wp:inline>
        </w:drawing>
      </w:r>
    </w:p>
    <w:p w:rsidR="00352648" w:rsidRDefault="00352648" w:rsidP="00A02535">
      <w:r>
        <w:rPr>
          <w:noProof/>
        </w:rPr>
        <w:drawing>
          <wp:inline distT="0" distB="0" distL="0" distR="0">
            <wp:extent cx="5943600" cy="408360"/>
            <wp:effectExtent l="19050" t="0" r="0" b="0"/>
            <wp:docPr id="324" name="Picture 15" descr="C:\Users\nupur\Desktop\monthly tasks\Admin user manual\Admin manual screen shots\edit terms and condi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pur\Desktop\monthly tasks\Admin user manual\Admin manual screen shots\edit terms and conditions2.png"/>
                    <pic:cNvPicPr>
                      <a:picLocks noChangeAspect="1" noChangeArrowheads="1"/>
                    </pic:cNvPicPr>
                  </pic:nvPicPr>
                  <pic:blipFill>
                    <a:blip r:embed="rId256"/>
                    <a:srcRect/>
                    <a:stretch>
                      <a:fillRect/>
                    </a:stretch>
                  </pic:blipFill>
                  <pic:spPr bwMode="auto">
                    <a:xfrm>
                      <a:off x="0" y="0"/>
                      <a:ext cx="5943600" cy="408360"/>
                    </a:xfrm>
                    <a:prstGeom prst="rect">
                      <a:avLst/>
                    </a:prstGeom>
                    <a:noFill/>
                    <a:ln w="9525">
                      <a:noFill/>
                      <a:miter lim="800000"/>
                      <a:headEnd/>
                      <a:tailEnd/>
                    </a:ln>
                  </pic:spPr>
                </pic:pic>
              </a:graphicData>
            </a:graphic>
          </wp:inline>
        </w:drawing>
      </w:r>
    </w:p>
    <w:p w:rsidR="00234C98" w:rsidRPr="00ED38BA" w:rsidRDefault="00234C98" w:rsidP="00234C98">
      <w:pPr>
        <w:rPr>
          <w:b/>
        </w:rPr>
      </w:pPr>
      <w:r w:rsidRPr="00ED38BA">
        <w:rPr>
          <w:b/>
        </w:rPr>
        <w:t xml:space="preserve">Steps to </w:t>
      </w:r>
      <w:r>
        <w:rPr>
          <w:b/>
        </w:rPr>
        <w:t>edit</w:t>
      </w:r>
      <w:r w:rsidRPr="00ED38BA">
        <w:rPr>
          <w:b/>
        </w:rPr>
        <w:t xml:space="preserve"> terms and conditions:</w:t>
      </w:r>
    </w:p>
    <w:p w:rsidR="00234C98" w:rsidRDefault="00234C98" w:rsidP="00234C98">
      <w:pPr>
        <w:pStyle w:val="ListParagraph"/>
        <w:numPr>
          <w:ilvl w:val="0"/>
          <w:numId w:val="108"/>
        </w:numPr>
      </w:pPr>
      <w:r>
        <w:t>Click on manage terms and conditions form manage content under administration panel from left accordion</w:t>
      </w:r>
    </w:p>
    <w:p w:rsidR="00234C98" w:rsidRDefault="00234C98" w:rsidP="00234C98">
      <w:pPr>
        <w:pStyle w:val="ListParagraph"/>
        <w:numPr>
          <w:ilvl w:val="0"/>
          <w:numId w:val="108"/>
        </w:numPr>
      </w:pPr>
      <w:r>
        <w:t>Click on Edit icon from manage terms and conditions listing</w:t>
      </w:r>
    </w:p>
    <w:p w:rsidR="00234C98" w:rsidRDefault="00234C98" w:rsidP="00234C98">
      <w:pPr>
        <w:pStyle w:val="ListParagraph"/>
        <w:numPr>
          <w:ilvl w:val="0"/>
          <w:numId w:val="108"/>
        </w:numPr>
      </w:pPr>
      <w:r>
        <w:t>Update the details as per your requirement</w:t>
      </w:r>
    </w:p>
    <w:p w:rsidR="00234C98" w:rsidRDefault="00234C98" w:rsidP="00234C98">
      <w:pPr>
        <w:pStyle w:val="ListParagraph"/>
        <w:numPr>
          <w:ilvl w:val="0"/>
          <w:numId w:val="108"/>
        </w:numPr>
      </w:pPr>
      <w:r>
        <w:t>Click on Update button</w:t>
      </w:r>
    </w:p>
    <w:p w:rsidR="00234C98" w:rsidRDefault="00234C98" w:rsidP="00234C98">
      <w:r>
        <w:t xml:space="preserve">On successful update, you will be notified with a message as </w:t>
      </w:r>
      <w:r w:rsidRPr="009F781D">
        <w:rPr>
          <w:b/>
        </w:rPr>
        <w:t xml:space="preserve">“Terms and conditions </w:t>
      </w:r>
      <w:r>
        <w:rPr>
          <w:b/>
        </w:rPr>
        <w:t>updated</w:t>
      </w:r>
      <w:r w:rsidRPr="009F781D">
        <w:rPr>
          <w:b/>
        </w:rPr>
        <w:t xml:space="preserve"> successfully”</w:t>
      </w:r>
      <w:r>
        <w:t xml:space="preserve"> and you will be redirected to terms and conditions listing</w:t>
      </w:r>
    </w:p>
    <w:p w:rsidR="00547E32" w:rsidRDefault="00547E32">
      <w:pPr>
        <w:spacing w:line="276" w:lineRule="auto"/>
        <w:jc w:val="left"/>
        <w:rPr>
          <w:rFonts w:eastAsiaTheme="majorEastAsia" w:cstheme="majorBidi"/>
          <w:bCs/>
          <w:color w:val="4F81BD" w:themeColor="accent1"/>
          <w:sz w:val="28"/>
        </w:rPr>
      </w:pPr>
      <w:r>
        <w:br w:type="page"/>
      </w:r>
    </w:p>
    <w:p w:rsidR="00000000" w:rsidRDefault="00547E32">
      <w:pPr>
        <w:pStyle w:val="Heading2"/>
        <w:pPrChange w:id="662" w:author="nupur" w:date="2014-06-13T13:23:00Z">
          <w:pPr>
            <w:pStyle w:val="Heading3"/>
          </w:pPr>
        </w:pPrChange>
      </w:pPr>
      <w:bookmarkStart w:id="663" w:name="_Toc390511984"/>
      <w:r>
        <w:lastRenderedPageBreak/>
        <w:t>Manage help pages</w:t>
      </w:r>
      <w:bookmarkEnd w:id="663"/>
      <w:r>
        <w:t xml:space="preserve"> </w:t>
      </w:r>
    </w:p>
    <w:p w:rsidR="00547E32" w:rsidRDefault="00547E32" w:rsidP="00234C98">
      <w:r>
        <w:t>Administrator can search and edit help pages</w:t>
      </w:r>
    </w:p>
    <w:p w:rsidR="00000000" w:rsidRDefault="00547E32">
      <w:pPr>
        <w:pStyle w:val="Heading3"/>
        <w:pPrChange w:id="664" w:author="nupur" w:date="2014-06-13T13:23:00Z">
          <w:pPr>
            <w:pStyle w:val="Heading4"/>
          </w:pPr>
        </w:pPrChange>
      </w:pPr>
      <w:r>
        <w:t>Search help pages</w:t>
      </w:r>
    </w:p>
    <w:p w:rsidR="001024A7" w:rsidRDefault="001024A7" w:rsidP="001024A7">
      <w:r>
        <w:t>Administrator can search for help pages by specifying search criteria as follows:</w:t>
      </w:r>
    </w:p>
    <w:p w:rsidR="001024A7" w:rsidRDefault="009D52C8" w:rsidP="001024A7">
      <w:pPr>
        <w:pStyle w:val="ListParagraph"/>
        <w:numPr>
          <w:ilvl w:val="0"/>
          <w:numId w:val="109"/>
        </w:numPr>
      </w:pPr>
      <w:r w:rsidRPr="009D52C8">
        <w:rPr>
          <w:b/>
          <w:rPrChange w:id="665" w:author="nupur" w:date="2014-06-14T13:07:00Z">
            <w:rPr>
              <w:rFonts w:eastAsiaTheme="majorEastAsia" w:cstheme="majorBidi"/>
              <w:bCs/>
              <w:iCs/>
              <w:color w:val="0000FF"/>
              <w:u w:val="single"/>
            </w:rPr>
          </w:rPrChange>
        </w:rPr>
        <w:t>Page name</w:t>
      </w:r>
      <w:r w:rsidR="00164121">
        <w:t xml:space="preserve"> – Enter page name</w:t>
      </w:r>
    </w:p>
    <w:p w:rsidR="001024A7" w:rsidRDefault="009D52C8" w:rsidP="001024A7">
      <w:pPr>
        <w:pStyle w:val="ListParagraph"/>
        <w:numPr>
          <w:ilvl w:val="0"/>
          <w:numId w:val="109"/>
        </w:numPr>
      </w:pPr>
      <w:r w:rsidRPr="009D52C8">
        <w:rPr>
          <w:b/>
          <w:rPrChange w:id="666" w:author="nupur" w:date="2014-06-14T13:07:00Z">
            <w:rPr>
              <w:rFonts w:eastAsiaTheme="majorEastAsia" w:cstheme="majorBidi"/>
              <w:bCs/>
              <w:iCs/>
              <w:color w:val="0000FF"/>
              <w:u w:val="single"/>
            </w:rPr>
          </w:rPrChange>
        </w:rPr>
        <w:t>Module name</w:t>
      </w:r>
      <w:r w:rsidR="00164121">
        <w:t xml:space="preserve"> – Enter name of the module for which help page has been created</w:t>
      </w:r>
    </w:p>
    <w:p w:rsidR="001024A7" w:rsidRDefault="009D52C8" w:rsidP="001024A7">
      <w:pPr>
        <w:pStyle w:val="ListParagraph"/>
        <w:numPr>
          <w:ilvl w:val="0"/>
          <w:numId w:val="109"/>
        </w:numPr>
      </w:pPr>
      <w:r w:rsidRPr="009D52C8">
        <w:rPr>
          <w:b/>
          <w:rPrChange w:id="667" w:author="nupur" w:date="2014-06-14T13:07:00Z">
            <w:rPr>
              <w:rFonts w:eastAsiaTheme="majorEastAsia" w:cstheme="majorBidi"/>
              <w:bCs/>
              <w:iCs/>
              <w:color w:val="0000FF"/>
              <w:u w:val="single"/>
            </w:rPr>
          </w:rPrChange>
        </w:rPr>
        <w:t>Language</w:t>
      </w:r>
      <w:r w:rsidR="00164121">
        <w:t xml:space="preserve"> – Enter language in which help page has been created</w:t>
      </w:r>
    </w:p>
    <w:p w:rsidR="009D7B6B" w:rsidRDefault="009D52C8" w:rsidP="009D7B6B">
      <w:r>
        <w:rPr>
          <w:noProof/>
        </w:rPr>
        <w:pict>
          <v:shape id="_x0000_s1488" type="#_x0000_t120" style="position:absolute;left:0;text-align:left;margin-left:2.8pt;margin-top:228.7pt;width:23.65pt;height:27.55pt;z-index:252147712" fillcolor="#e36c0a [2409]" strokecolor="#f2f2f2 [3041]" strokeweight="1.5pt">
            <v:shadow on="t" type="perspective" color="#622423 [1605]" opacity=".5" offset="1pt" offset2="-1pt"/>
            <v:textbox style="mso-next-textbox:#_x0000_s1488">
              <w:txbxContent>
                <w:p w:rsidR="008C3EB7" w:rsidRPr="009E4666" w:rsidRDefault="008C3EB7" w:rsidP="00302D1C">
                  <w:pPr>
                    <w:jc w:val="center"/>
                    <w:rPr>
                      <w:b/>
                      <w:color w:val="000000" w:themeColor="text1"/>
                    </w:rPr>
                  </w:pPr>
                  <w:r>
                    <w:rPr>
                      <w:b/>
                      <w:color w:val="000000" w:themeColor="text1"/>
                    </w:rPr>
                    <w:t>1</w:t>
                  </w:r>
                </w:p>
              </w:txbxContent>
            </v:textbox>
          </v:shape>
        </w:pict>
      </w:r>
      <w:r w:rsidR="009D7B6B">
        <w:rPr>
          <w:noProof/>
        </w:rPr>
        <w:drawing>
          <wp:inline distT="0" distB="0" distL="0" distR="0">
            <wp:extent cx="1825653" cy="3260035"/>
            <wp:effectExtent l="19050" t="0" r="3147" b="0"/>
            <wp:docPr id="330" name="Picture 18" descr="C:\Users\nupur\Desktop\monthly tasks\Admin user manual\Admin manual screen shots\manage help 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upur\Desktop\monthly tasks\Admin user manual\Admin manual screen shots\manage help pages.png"/>
                    <pic:cNvPicPr>
                      <a:picLocks noChangeAspect="1" noChangeArrowheads="1"/>
                    </pic:cNvPicPr>
                  </pic:nvPicPr>
                  <pic:blipFill>
                    <a:blip r:embed="rId257"/>
                    <a:srcRect/>
                    <a:stretch>
                      <a:fillRect/>
                    </a:stretch>
                  </pic:blipFill>
                  <pic:spPr bwMode="auto">
                    <a:xfrm>
                      <a:off x="0" y="0"/>
                      <a:ext cx="1828800" cy="3265655"/>
                    </a:xfrm>
                    <a:prstGeom prst="rect">
                      <a:avLst/>
                    </a:prstGeom>
                    <a:noFill/>
                    <a:ln w="9525">
                      <a:noFill/>
                      <a:miter lim="800000"/>
                      <a:headEnd/>
                      <a:tailEnd/>
                    </a:ln>
                  </pic:spPr>
                </pic:pic>
              </a:graphicData>
            </a:graphic>
          </wp:inline>
        </w:drawing>
      </w:r>
    </w:p>
    <w:p w:rsidR="009D7B6B" w:rsidRDefault="009D52C8" w:rsidP="009D7B6B">
      <w:r>
        <w:rPr>
          <w:noProof/>
        </w:rPr>
        <w:pict>
          <v:shape id="_x0000_s1491" type="#_x0000_t120" style="position:absolute;left:0;text-align:left;margin-left:174.35pt;margin-top:100.6pt;width:23.65pt;height:27.55pt;z-index:252149760" fillcolor="#e36c0a [2409]" strokecolor="#f2f2f2 [3041]" strokeweight="1.5pt">
            <v:shadow on="t" type="perspective" color="#622423 [1605]" opacity=".5" offset="1pt" offset2="-1pt"/>
            <v:textbox style="mso-next-textbox:#_x0000_s1491">
              <w:txbxContent>
                <w:p w:rsidR="008C3EB7" w:rsidRPr="009E4666" w:rsidRDefault="008C3EB7" w:rsidP="00302D1C">
                  <w:pPr>
                    <w:jc w:val="center"/>
                    <w:rPr>
                      <w:b/>
                      <w:color w:val="000000" w:themeColor="text1"/>
                    </w:rPr>
                  </w:pPr>
                  <w:r>
                    <w:rPr>
                      <w:b/>
                      <w:color w:val="000000" w:themeColor="text1"/>
                    </w:rPr>
                    <w:t>3</w:t>
                  </w:r>
                </w:p>
              </w:txbxContent>
            </v:textbox>
          </v:shape>
        </w:pict>
      </w:r>
      <w:r>
        <w:rPr>
          <w:noProof/>
        </w:rPr>
        <w:pict>
          <v:shape id="_x0000_s1490" type="#_x0000_t120" style="position:absolute;left:0;text-align:left;margin-left:-17.25pt;margin-top:73.05pt;width:23.65pt;height:27.55pt;z-index:252148736" fillcolor="#e36c0a [2409]" strokecolor="#f2f2f2 [3041]" strokeweight="1.5pt">
            <v:shadow on="t" type="perspective" color="#622423 [1605]" opacity=".5" offset="1pt" offset2="-1pt"/>
            <v:textbox style="mso-next-textbox:#_x0000_s1490">
              <w:txbxContent>
                <w:p w:rsidR="008C3EB7" w:rsidRPr="009E4666" w:rsidRDefault="008C3EB7" w:rsidP="00302D1C">
                  <w:pPr>
                    <w:jc w:val="center"/>
                    <w:rPr>
                      <w:b/>
                      <w:color w:val="000000" w:themeColor="text1"/>
                    </w:rPr>
                  </w:pPr>
                  <w:r>
                    <w:rPr>
                      <w:b/>
                      <w:color w:val="000000" w:themeColor="text1"/>
                    </w:rPr>
                    <w:t>2</w:t>
                  </w:r>
                </w:p>
              </w:txbxContent>
            </v:textbox>
          </v:shape>
        </w:pict>
      </w:r>
      <w:r w:rsidR="009D7B6B">
        <w:rPr>
          <w:noProof/>
        </w:rPr>
        <w:drawing>
          <wp:inline distT="0" distB="0" distL="0" distR="0">
            <wp:extent cx="5943600" cy="1595246"/>
            <wp:effectExtent l="19050" t="0" r="0" b="0"/>
            <wp:docPr id="331" name="Picture 19" descr="C:\Users\nupur\Desktop\monthly tasks\Admin user manual\Admin manual screen shots\manage help p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pur\Desktop\monthly tasks\Admin user manual\Admin manual screen shots\manage help pages1.png"/>
                    <pic:cNvPicPr>
                      <a:picLocks noChangeAspect="1" noChangeArrowheads="1"/>
                    </pic:cNvPicPr>
                  </pic:nvPicPr>
                  <pic:blipFill>
                    <a:blip r:embed="rId258"/>
                    <a:srcRect/>
                    <a:stretch>
                      <a:fillRect/>
                    </a:stretch>
                  </pic:blipFill>
                  <pic:spPr bwMode="auto">
                    <a:xfrm>
                      <a:off x="0" y="0"/>
                      <a:ext cx="5943600" cy="1595246"/>
                    </a:xfrm>
                    <a:prstGeom prst="rect">
                      <a:avLst/>
                    </a:prstGeom>
                    <a:noFill/>
                    <a:ln w="9525">
                      <a:noFill/>
                      <a:miter lim="800000"/>
                      <a:headEnd/>
                      <a:tailEnd/>
                    </a:ln>
                  </pic:spPr>
                </pic:pic>
              </a:graphicData>
            </a:graphic>
          </wp:inline>
        </w:drawing>
      </w:r>
    </w:p>
    <w:p w:rsidR="009D7B6B" w:rsidRDefault="009D7B6B" w:rsidP="009D7B6B"/>
    <w:p w:rsidR="009D7B6B" w:rsidRDefault="009D7B6B" w:rsidP="009D7B6B"/>
    <w:p w:rsidR="009D7B6B" w:rsidRPr="009D7B6B" w:rsidRDefault="009D7B6B" w:rsidP="009D7B6B">
      <w:pPr>
        <w:rPr>
          <w:b/>
        </w:rPr>
      </w:pPr>
      <w:r w:rsidRPr="009D7B6B">
        <w:rPr>
          <w:b/>
        </w:rPr>
        <w:lastRenderedPageBreak/>
        <w:t>Steps to search help pages:</w:t>
      </w:r>
    </w:p>
    <w:p w:rsidR="009D7B6B" w:rsidRDefault="009D7B6B" w:rsidP="009D7B6B">
      <w:pPr>
        <w:pStyle w:val="ListParagraph"/>
        <w:numPr>
          <w:ilvl w:val="0"/>
          <w:numId w:val="110"/>
        </w:numPr>
      </w:pPr>
      <w:r>
        <w:t>Click on manage terms and conditions form manage content under administration panel from left accordion</w:t>
      </w:r>
    </w:p>
    <w:p w:rsidR="009D7B6B" w:rsidRDefault="009D7B6B" w:rsidP="009D7B6B">
      <w:pPr>
        <w:pStyle w:val="ListParagraph"/>
        <w:numPr>
          <w:ilvl w:val="0"/>
          <w:numId w:val="110"/>
        </w:numPr>
      </w:pPr>
      <w:r>
        <w:t>Enter at least one of the search criteria</w:t>
      </w:r>
    </w:p>
    <w:p w:rsidR="009D7B6B" w:rsidRDefault="009D7B6B" w:rsidP="009D7B6B">
      <w:pPr>
        <w:pStyle w:val="ListParagraph"/>
        <w:numPr>
          <w:ilvl w:val="0"/>
          <w:numId w:val="110"/>
        </w:numPr>
      </w:pPr>
      <w:r>
        <w:t>Click on search button</w:t>
      </w:r>
    </w:p>
    <w:p w:rsidR="009D7B6B" w:rsidRPr="009D7B6B" w:rsidRDefault="009D7B6B" w:rsidP="009D7B6B">
      <w:pPr>
        <w:rPr>
          <w:b/>
        </w:rPr>
      </w:pPr>
      <w:r>
        <w:t xml:space="preserve">On successful search, result will be displayed in the listing area that matches the search criteria. If no record has been found that matches the search criteria then you will find a message as </w:t>
      </w:r>
      <w:r w:rsidRPr="009D7B6B">
        <w:rPr>
          <w:b/>
        </w:rPr>
        <w:t>“No record found”</w:t>
      </w:r>
    </w:p>
    <w:p w:rsidR="009D7B6B" w:rsidRDefault="009D7B6B" w:rsidP="009D7B6B">
      <w:r>
        <w:rPr>
          <w:noProof/>
        </w:rPr>
        <w:drawing>
          <wp:inline distT="0" distB="0" distL="0" distR="0">
            <wp:extent cx="5943600" cy="3830341"/>
            <wp:effectExtent l="19050" t="0" r="0" b="0"/>
            <wp:docPr id="332" name="Picture 20" descr="C:\Users\nupur\Desktop\monthly tasks\Admin user manual\Admin manual screen shots\manage help p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pur\Desktop\monthly tasks\Admin user manual\Admin manual screen shots\manage help pages2.png"/>
                    <pic:cNvPicPr>
                      <a:picLocks noChangeAspect="1" noChangeArrowheads="1"/>
                    </pic:cNvPicPr>
                  </pic:nvPicPr>
                  <pic:blipFill>
                    <a:blip r:embed="rId259"/>
                    <a:srcRect/>
                    <a:stretch>
                      <a:fillRect/>
                    </a:stretch>
                  </pic:blipFill>
                  <pic:spPr bwMode="auto">
                    <a:xfrm>
                      <a:off x="0" y="0"/>
                      <a:ext cx="5943600" cy="3830341"/>
                    </a:xfrm>
                    <a:prstGeom prst="rect">
                      <a:avLst/>
                    </a:prstGeom>
                    <a:noFill/>
                    <a:ln w="9525">
                      <a:noFill/>
                      <a:miter lim="800000"/>
                      <a:headEnd/>
                      <a:tailEnd/>
                    </a:ln>
                  </pic:spPr>
                </pic:pic>
              </a:graphicData>
            </a:graphic>
          </wp:inline>
        </w:drawing>
      </w:r>
    </w:p>
    <w:p w:rsidR="00FA45E0" w:rsidRPr="00F11AFD" w:rsidRDefault="00FA45E0" w:rsidP="00FA45E0">
      <w:pPr>
        <w:rPr>
          <w:b/>
        </w:rPr>
      </w:pPr>
      <w:r>
        <w:rPr>
          <w:b/>
        </w:rPr>
        <w:t>Help page</w:t>
      </w:r>
      <w:r w:rsidRPr="00F11AFD">
        <w:rPr>
          <w:b/>
        </w:rPr>
        <w:t xml:space="preserve"> listing fields:</w:t>
      </w:r>
    </w:p>
    <w:p w:rsidR="00FC6464" w:rsidRDefault="00FC6464" w:rsidP="00FA45E0">
      <w:pPr>
        <w:pStyle w:val="ListParagraph"/>
        <w:numPr>
          <w:ilvl w:val="0"/>
          <w:numId w:val="105"/>
        </w:numPr>
      </w:pPr>
      <w:r w:rsidRPr="00FC6464">
        <w:rPr>
          <w:b/>
        </w:rPr>
        <w:t>Page</w:t>
      </w:r>
      <w:r w:rsidR="00FA45E0" w:rsidRPr="00FC6464">
        <w:rPr>
          <w:b/>
        </w:rPr>
        <w:t xml:space="preserve"> name</w:t>
      </w:r>
      <w:r w:rsidR="00FA45E0" w:rsidRPr="008B49AE">
        <w:t xml:space="preserve"> – Displays name of the </w:t>
      </w:r>
      <w:r>
        <w:t>Page</w:t>
      </w:r>
      <w:r w:rsidR="00FA45E0" w:rsidRPr="008B49AE">
        <w:t xml:space="preserve"> </w:t>
      </w:r>
    </w:p>
    <w:p w:rsidR="00FA45E0" w:rsidRPr="008B49AE" w:rsidRDefault="00FC6464" w:rsidP="00FA45E0">
      <w:pPr>
        <w:pStyle w:val="ListParagraph"/>
        <w:numPr>
          <w:ilvl w:val="0"/>
          <w:numId w:val="105"/>
        </w:numPr>
      </w:pPr>
      <w:r>
        <w:rPr>
          <w:b/>
        </w:rPr>
        <w:t xml:space="preserve">Module </w:t>
      </w:r>
      <w:r>
        <w:t>– Displays name of the module for which help page has been created</w:t>
      </w:r>
    </w:p>
    <w:p w:rsidR="00FA45E0" w:rsidRDefault="00FA45E0" w:rsidP="00FA45E0">
      <w:pPr>
        <w:pStyle w:val="ListParagraph"/>
        <w:numPr>
          <w:ilvl w:val="0"/>
          <w:numId w:val="105"/>
        </w:numPr>
      </w:pPr>
      <w:r w:rsidRPr="008B49AE">
        <w:rPr>
          <w:b/>
        </w:rPr>
        <w:t>Language</w:t>
      </w:r>
      <w:r w:rsidRPr="008B49AE">
        <w:t xml:space="preserve"> – Displays language name in which </w:t>
      </w:r>
      <w:r w:rsidR="00FC6464">
        <w:t>help page has been</w:t>
      </w:r>
      <w:r w:rsidR="0049002B">
        <w:t xml:space="preserve"> created</w:t>
      </w:r>
    </w:p>
    <w:p w:rsidR="0049002B" w:rsidRPr="008B49AE" w:rsidRDefault="0049002B" w:rsidP="00FA45E0">
      <w:pPr>
        <w:pStyle w:val="ListParagraph"/>
        <w:numPr>
          <w:ilvl w:val="0"/>
          <w:numId w:val="105"/>
        </w:numPr>
      </w:pPr>
      <w:r>
        <w:rPr>
          <w:b/>
        </w:rPr>
        <w:t xml:space="preserve">Actions </w:t>
      </w:r>
      <w:r>
        <w:t>– Displays links through which actions can be performed on help page</w:t>
      </w:r>
    </w:p>
    <w:p w:rsidR="00FA45E0" w:rsidRDefault="00FA45E0" w:rsidP="009D7B6B"/>
    <w:p w:rsidR="00000000" w:rsidRDefault="00547E32">
      <w:pPr>
        <w:pStyle w:val="Heading3"/>
        <w:pPrChange w:id="668" w:author="nupur" w:date="2014-06-13T13:23:00Z">
          <w:pPr>
            <w:pStyle w:val="Heading4"/>
          </w:pPr>
        </w:pPrChange>
      </w:pPr>
      <w:r>
        <w:lastRenderedPageBreak/>
        <w:t>Edit help pages</w:t>
      </w:r>
    </w:p>
    <w:p w:rsidR="00547E32" w:rsidRDefault="009D52C8" w:rsidP="00234C98">
      <w:r>
        <w:rPr>
          <w:noProof/>
        </w:rPr>
        <w:pict>
          <v:shape id="_x0000_s1492" type="#_x0000_t120" style="position:absolute;left:0;text-align:left;margin-left:.3pt;margin-top:304.85pt;width:23.65pt;height:27.55pt;z-index:252150784" fillcolor="#e36c0a [2409]" strokecolor="#f2f2f2 [3041]" strokeweight="1.5pt">
            <v:shadow on="t" type="perspective" color="#622423 [1605]" opacity=".5" offset="1pt" offset2="-1pt"/>
            <v:textbox style="mso-next-textbox:#_x0000_s1492">
              <w:txbxContent>
                <w:p w:rsidR="008C3EB7" w:rsidRPr="009E4666" w:rsidRDefault="008C3EB7" w:rsidP="00302D1C">
                  <w:pPr>
                    <w:jc w:val="center"/>
                    <w:rPr>
                      <w:b/>
                      <w:color w:val="000000" w:themeColor="text1"/>
                    </w:rPr>
                  </w:pPr>
                  <w:r>
                    <w:rPr>
                      <w:b/>
                      <w:color w:val="000000" w:themeColor="text1"/>
                    </w:rPr>
                    <w:t>1</w:t>
                  </w:r>
                </w:p>
              </w:txbxContent>
            </v:textbox>
          </v:shape>
        </w:pict>
      </w:r>
      <w:r w:rsidR="00547E32">
        <w:rPr>
          <w:noProof/>
        </w:rPr>
        <w:drawing>
          <wp:inline distT="0" distB="0" distL="0" distR="0">
            <wp:extent cx="1823113" cy="4191960"/>
            <wp:effectExtent l="19050" t="0" r="5687" b="0"/>
            <wp:docPr id="329" name="Picture 17" descr="C:\Users\nupur\Desktop\monthly tasks\Admin user manual\Admin manual screen shots\manage help p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upur\Desktop\monthly tasks\Admin user manual\Admin manual screen shots\manage help pages.png"/>
                    <pic:cNvPicPr>
                      <a:picLocks noChangeAspect="1" noChangeArrowheads="1"/>
                    </pic:cNvPicPr>
                  </pic:nvPicPr>
                  <pic:blipFill>
                    <a:blip r:embed="rId257"/>
                    <a:srcRect/>
                    <a:stretch>
                      <a:fillRect/>
                    </a:stretch>
                  </pic:blipFill>
                  <pic:spPr bwMode="auto">
                    <a:xfrm>
                      <a:off x="0" y="0"/>
                      <a:ext cx="1828800" cy="4205036"/>
                    </a:xfrm>
                    <a:prstGeom prst="rect">
                      <a:avLst/>
                    </a:prstGeom>
                    <a:noFill/>
                    <a:ln w="9525">
                      <a:noFill/>
                      <a:miter lim="800000"/>
                      <a:headEnd/>
                      <a:tailEnd/>
                    </a:ln>
                  </pic:spPr>
                </pic:pic>
              </a:graphicData>
            </a:graphic>
          </wp:inline>
        </w:drawing>
      </w:r>
    </w:p>
    <w:p w:rsidR="005D0004" w:rsidRDefault="009D52C8" w:rsidP="00234C98">
      <w:r>
        <w:rPr>
          <w:noProof/>
        </w:rPr>
        <w:pict>
          <v:shape id="_x0000_s1493" type="#_x0000_t120" style="position:absolute;left:0;text-align:left;margin-left:407.25pt;margin-top:32.2pt;width:23.65pt;height:27.55pt;z-index:252151808" fillcolor="#e36c0a [2409]" strokecolor="#f2f2f2 [3041]" strokeweight="1.5pt">
            <v:shadow on="t" type="perspective" color="#622423 [1605]" opacity=".5" offset="1pt" offset2="-1pt"/>
            <v:textbox style="mso-next-textbox:#_x0000_s1493">
              <w:txbxContent>
                <w:p w:rsidR="008C3EB7" w:rsidRPr="009E4666" w:rsidRDefault="008C3EB7" w:rsidP="00302D1C">
                  <w:pPr>
                    <w:jc w:val="center"/>
                    <w:rPr>
                      <w:b/>
                      <w:color w:val="000000" w:themeColor="text1"/>
                    </w:rPr>
                  </w:pPr>
                  <w:r>
                    <w:rPr>
                      <w:b/>
                      <w:color w:val="000000" w:themeColor="text1"/>
                    </w:rPr>
                    <w:t>2</w:t>
                  </w:r>
                </w:p>
              </w:txbxContent>
            </v:textbox>
          </v:shape>
        </w:pict>
      </w:r>
      <w:r w:rsidR="005D0004">
        <w:rPr>
          <w:noProof/>
        </w:rPr>
        <w:drawing>
          <wp:inline distT="0" distB="0" distL="0" distR="0">
            <wp:extent cx="5943600" cy="1090739"/>
            <wp:effectExtent l="19050" t="0" r="0" b="0"/>
            <wp:docPr id="333" name="Picture 21" descr="C:\Users\nupur\Desktop\monthly tasks\Admin user manual\Admin manual screen shots\manage help pag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pur\Desktop\monthly tasks\Admin user manual\Admin manual screen shots\manage help pages5.png"/>
                    <pic:cNvPicPr>
                      <a:picLocks noChangeAspect="1" noChangeArrowheads="1"/>
                    </pic:cNvPicPr>
                  </pic:nvPicPr>
                  <pic:blipFill>
                    <a:blip r:embed="rId260"/>
                    <a:srcRect/>
                    <a:stretch>
                      <a:fillRect/>
                    </a:stretch>
                  </pic:blipFill>
                  <pic:spPr bwMode="auto">
                    <a:xfrm>
                      <a:off x="0" y="0"/>
                      <a:ext cx="5943600" cy="1090739"/>
                    </a:xfrm>
                    <a:prstGeom prst="rect">
                      <a:avLst/>
                    </a:prstGeom>
                    <a:noFill/>
                    <a:ln w="9525">
                      <a:noFill/>
                      <a:miter lim="800000"/>
                      <a:headEnd/>
                      <a:tailEnd/>
                    </a:ln>
                  </pic:spPr>
                </pic:pic>
              </a:graphicData>
            </a:graphic>
          </wp:inline>
        </w:drawing>
      </w:r>
    </w:p>
    <w:p w:rsidR="005D0004" w:rsidRDefault="009D52C8" w:rsidP="00234C98">
      <w:r>
        <w:rPr>
          <w:noProof/>
        </w:rPr>
        <w:lastRenderedPageBreak/>
        <w:pict>
          <v:shape id="_x0000_s1495" type="#_x0000_t120" style="position:absolute;left:0;text-align:left;margin-left:165.1pt;margin-top:242.65pt;width:23.65pt;height:27.55pt;z-index:252153856" fillcolor="#e36c0a [2409]" strokecolor="#f2f2f2 [3041]" strokeweight="1.5pt">
            <v:shadow on="t" type="perspective" color="#622423 [1605]" opacity=".5" offset="1pt" offset2="-1pt"/>
            <v:textbox style="mso-next-textbox:#_x0000_s1495">
              <w:txbxContent>
                <w:p w:rsidR="008C3EB7" w:rsidRPr="009E4666" w:rsidRDefault="008C3EB7" w:rsidP="00302D1C">
                  <w:pPr>
                    <w:jc w:val="center"/>
                    <w:rPr>
                      <w:b/>
                      <w:color w:val="000000" w:themeColor="text1"/>
                    </w:rPr>
                  </w:pPr>
                  <w:r>
                    <w:rPr>
                      <w:b/>
                      <w:color w:val="000000" w:themeColor="text1"/>
                    </w:rPr>
                    <w:t>4</w:t>
                  </w:r>
                </w:p>
              </w:txbxContent>
            </v:textbox>
          </v:shape>
        </w:pict>
      </w:r>
      <w:r>
        <w:rPr>
          <w:noProof/>
        </w:rPr>
        <w:pict>
          <v:shape id="_x0000_s1494" type="#_x0000_t120" style="position:absolute;left:0;text-align:left;margin-left:86.05pt;margin-top:59.85pt;width:23.65pt;height:27.55pt;z-index:252152832" fillcolor="#e36c0a [2409]" strokecolor="#f2f2f2 [3041]" strokeweight="1.5pt">
            <v:shadow on="t" type="perspective" color="#622423 [1605]" opacity=".5" offset="1pt" offset2="-1pt"/>
            <v:textbox style="mso-next-textbox:#_x0000_s1494">
              <w:txbxContent>
                <w:p w:rsidR="008C3EB7" w:rsidRPr="009E4666" w:rsidRDefault="008C3EB7" w:rsidP="00302D1C">
                  <w:pPr>
                    <w:jc w:val="center"/>
                    <w:rPr>
                      <w:b/>
                      <w:color w:val="000000" w:themeColor="text1"/>
                    </w:rPr>
                  </w:pPr>
                  <w:r>
                    <w:rPr>
                      <w:b/>
                      <w:color w:val="000000" w:themeColor="text1"/>
                    </w:rPr>
                    <w:t>3</w:t>
                  </w:r>
                </w:p>
              </w:txbxContent>
            </v:textbox>
          </v:shape>
        </w:pict>
      </w:r>
      <w:r w:rsidR="00A71E34">
        <w:rPr>
          <w:noProof/>
        </w:rPr>
        <w:drawing>
          <wp:inline distT="0" distB="0" distL="0" distR="0">
            <wp:extent cx="5943600" cy="3476830"/>
            <wp:effectExtent l="19050" t="0" r="0" b="0"/>
            <wp:docPr id="334" name="Picture 22" descr="C:\Users\nupur\Desktop\monthly tasks\Admin user manual\Admin manual screen shots\manage help p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pur\Desktop\monthly tasks\Admin user manual\Admin manual screen shots\manage help pages3.png"/>
                    <pic:cNvPicPr>
                      <a:picLocks noChangeAspect="1" noChangeArrowheads="1"/>
                    </pic:cNvPicPr>
                  </pic:nvPicPr>
                  <pic:blipFill>
                    <a:blip r:embed="rId261"/>
                    <a:srcRect/>
                    <a:stretch>
                      <a:fillRect/>
                    </a:stretch>
                  </pic:blipFill>
                  <pic:spPr bwMode="auto">
                    <a:xfrm>
                      <a:off x="0" y="0"/>
                      <a:ext cx="5943600" cy="3476830"/>
                    </a:xfrm>
                    <a:prstGeom prst="rect">
                      <a:avLst/>
                    </a:prstGeom>
                    <a:noFill/>
                    <a:ln w="9525">
                      <a:noFill/>
                      <a:miter lim="800000"/>
                      <a:headEnd/>
                      <a:tailEnd/>
                    </a:ln>
                  </pic:spPr>
                </pic:pic>
              </a:graphicData>
            </a:graphic>
          </wp:inline>
        </w:drawing>
      </w:r>
    </w:p>
    <w:p w:rsidR="00A71E34" w:rsidRDefault="00A71E34" w:rsidP="00234C98">
      <w:r>
        <w:rPr>
          <w:noProof/>
        </w:rPr>
        <w:drawing>
          <wp:inline distT="0" distB="0" distL="0" distR="0">
            <wp:extent cx="5943600" cy="422299"/>
            <wp:effectExtent l="19050" t="0" r="0" b="0"/>
            <wp:docPr id="335" name="Picture 23" descr="C:\Users\nupur\Desktop\monthly tasks\Admin user manual\Admin manual screen shots\manage help p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upur\Desktop\monthly tasks\Admin user manual\Admin manual screen shots\manage help pages4.png"/>
                    <pic:cNvPicPr>
                      <a:picLocks noChangeAspect="1" noChangeArrowheads="1"/>
                    </pic:cNvPicPr>
                  </pic:nvPicPr>
                  <pic:blipFill>
                    <a:blip r:embed="rId262"/>
                    <a:srcRect/>
                    <a:stretch>
                      <a:fillRect/>
                    </a:stretch>
                  </pic:blipFill>
                  <pic:spPr bwMode="auto">
                    <a:xfrm>
                      <a:off x="0" y="0"/>
                      <a:ext cx="5943600" cy="422299"/>
                    </a:xfrm>
                    <a:prstGeom prst="rect">
                      <a:avLst/>
                    </a:prstGeom>
                    <a:noFill/>
                    <a:ln w="9525">
                      <a:noFill/>
                      <a:miter lim="800000"/>
                      <a:headEnd/>
                      <a:tailEnd/>
                    </a:ln>
                  </pic:spPr>
                </pic:pic>
              </a:graphicData>
            </a:graphic>
          </wp:inline>
        </w:drawing>
      </w:r>
    </w:p>
    <w:p w:rsidR="00A71E34" w:rsidRPr="008E6871" w:rsidRDefault="00A71E34" w:rsidP="00234C98">
      <w:pPr>
        <w:rPr>
          <w:b/>
        </w:rPr>
      </w:pPr>
      <w:r w:rsidRPr="008E6871">
        <w:rPr>
          <w:b/>
        </w:rPr>
        <w:t>Steps to edit help pages:</w:t>
      </w:r>
    </w:p>
    <w:p w:rsidR="00A71E34" w:rsidRDefault="00A71E34" w:rsidP="00A71E34">
      <w:pPr>
        <w:pStyle w:val="ListParagraph"/>
        <w:numPr>
          <w:ilvl w:val="0"/>
          <w:numId w:val="111"/>
        </w:numPr>
      </w:pPr>
      <w:r>
        <w:t>Click on manage help pages form manage content under administration panel from left accordion</w:t>
      </w:r>
    </w:p>
    <w:p w:rsidR="00A71E34" w:rsidRDefault="00A71E34" w:rsidP="00A71E34">
      <w:pPr>
        <w:pStyle w:val="ListParagraph"/>
        <w:numPr>
          <w:ilvl w:val="0"/>
          <w:numId w:val="111"/>
        </w:numPr>
      </w:pPr>
      <w:r>
        <w:t>Click on Edit icon from manage help pages listing</w:t>
      </w:r>
    </w:p>
    <w:p w:rsidR="00A71E34" w:rsidRDefault="00A71E34" w:rsidP="00A71E34">
      <w:pPr>
        <w:pStyle w:val="ListParagraph"/>
        <w:numPr>
          <w:ilvl w:val="0"/>
          <w:numId w:val="111"/>
        </w:numPr>
      </w:pPr>
      <w:r>
        <w:t>Update the details as per your requirement</w:t>
      </w:r>
    </w:p>
    <w:p w:rsidR="00A71E34" w:rsidRDefault="00A71E34" w:rsidP="00A71E34">
      <w:pPr>
        <w:pStyle w:val="ListParagraph"/>
        <w:numPr>
          <w:ilvl w:val="0"/>
          <w:numId w:val="111"/>
        </w:numPr>
      </w:pPr>
      <w:r>
        <w:t>Click on Update button</w:t>
      </w:r>
    </w:p>
    <w:p w:rsidR="00A71E34" w:rsidRDefault="00A71E34" w:rsidP="00A71E34">
      <w:r>
        <w:t xml:space="preserve">On successful update, you will be notified with a message as </w:t>
      </w:r>
      <w:r w:rsidRPr="009F781D">
        <w:rPr>
          <w:b/>
        </w:rPr>
        <w:t>“</w:t>
      </w:r>
      <w:r>
        <w:rPr>
          <w:b/>
        </w:rPr>
        <w:t>Help page content</w:t>
      </w:r>
      <w:r w:rsidRPr="009F781D">
        <w:rPr>
          <w:b/>
        </w:rPr>
        <w:t xml:space="preserve"> </w:t>
      </w:r>
      <w:r>
        <w:rPr>
          <w:b/>
        </w:rPr>
        <w:t>updated</w:t>
      </w:r>
      <w:r w:rsidRPr="009F781D">
        <w:rPr>
          <w:b/>
        </w:rPr>
        <w:t xml:space="preserve"> successfully”</w:t>
      </w:r>
      <w:r>
        <w:t xml:space="preserve"> and you will be redirected to help page listing</w:t>
      </w:r>
    </w:p>
    <w:p w:rsidR="00000000" w:rsidRDefault="00D61B7B">
      <w:pPr>
        <w:pStyle w:val="Heading2"/>
        <w:pPrChange w:id="669" w:author="nupur" w:date="2014-06-13T13:23:00Z">
          <w:pPr>
            <w:pStyle w:val="Heading3"/>
          </w:pPr>
        </w:pPrChange>
      </w:pPr>
      <w:bookmarkStart w:id="670" w:name="_Toc390511985"/>
      <w:r>
        <w:t>Dynamic email</w:t>
      </w:r>
      <w:bookmarkEnd w:id="670"/>
    </w:p>
    <w:p w:rsidR="00D61B7B" w:rsidRDefault="00D61B7B" w:rsidP="00D61B7B">
      <w:r>
        <w:t>Administrator can create email content for events and modules through Dynamic email</w:t>
      </w:r>
    </w:p>
    <w:p w:rsidR="00D61B7B" w:rsidRPr="00D61B7B" w:rsidRDefault="009D52C8" w:rsidP="00D61B7B">
      <w:r>
        <w:rPr>
          <w:noProof/>
        </w:rPr>
        <w:lastRenderedPageBreak/>
        <w:pict>
          <v:shape id="_x0000_s1496" type="#_x0000_t120" style="position:absolute;left:0;text-align:left;margin-left:-3.8pt;margin-top:167pt;width:23.65pt;height:27.55pt;z-index:252154880" fillcolor="#e36c0a [2409]" strokecolor="#f2f2f2 [3041]" strokeweight="1.5pt">
            <v:shadow on="t" type="perspective" color="#622423 [1605]" opacity=".5" offset="1pt" offset2="-1pt"/>
            <v:textbox style="mso-next-textbox:#_x0000_s1496">
              <w:txbxContent>
                <w:p w:rsidR="008C3EB7" w:rsidRPr="009E4666" w:rsidRDefault="008C3EB7" w:rsidP="00F52BA7">
                  <w:pPr>
                    <w:jc w:val="center"/>
                    <w:rPr>
                      <w:b/>
                      <w:color w:val="000000" w:themeColor="text1"/>
                    </w:rPr>
                  </w:pPr>
                  <w:r>
                    <w:rPr>
                      <w:b/>
                      <w:color w:val="000000" w:themeColor="text1"/>
                    </w:rPr>
                    <w:t>1</w:t>
                  </w:r>
                </w:p>
              </w:txbxContent>
            </v:textbox>
          </v:shape>
        </w:pict>
      </w:r>
      <w:r w:rsidR="00D61B7B">
        <w:rPr>
          <w:noProof/>
        </w:rPr>
        <w:drawing>
          <wp:inline distT="0" distB="0" distL="0" distR="0">
            <wp:extent cx="1781262" cy="3411110"/>
            <wp:effectExtent l="19050" t="0" r="9438" b="0"/>
            <wp:docPr id="328" name="Picture 1" descr="C:\Users\nupur\Desktop\monthly tasks\Admin user manual\Admin manual screen shots\dynamic 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dynamic email.png"/>
                    <pic:cNvPicPr>
                      <a:picLocks noChangeAspect="1" noChangeArrowheads="1"/>
                    </pic:cNvPicPr>
                  </pic:nvPicPr>
                  <pic:blipFill>
                    <a:blip r:embed="rId263"/>
                    <a:srcRect/>
                    <a:stretch>
                      <a:fillRect/>
                    </a:stretch>
                  </pic:blipFill>
                  <pic:spPr bwMode="auto">
                    <a:xfrm>
                      <a:off x="0" y="0"/>
                      <a:ext cx="1781175" cy="3410943"/>
                    </a:xfrm>
                    <a:prstGeom prst="rect">
                      <a:avLst/>
                    </a:prstGeom>
                    <a:noFill/>
                    <a:ln w="9525">
                      <a:noFill/>
                      <a:miter lim="800000"/>
                      <a:headEnd/>
                      <a:tailEnd/>
                    </a:ln>
                  </pic:spPr>
                </pic:pic>
              </a:graphicData>
            </a:graphic>
          </wp:inline>
        </w:drawing>
      </w:r>
    </w:p>
    <w:p w:rsidR="00A71E34" w:rsidRDefault="009D52C8" w:rsidP="00234C98">
      <w:r>
        <w:rPr>
          <w:noProof/>
        </w:rPr>
        <w:pict>
          <v:shape id="_x0000_s1497" type="#_x0000_t120" style="position:absolute;left:0;text-align:left;margin-left:-18.25pt;margin-top:1.85pt;width:23.65pt;height:27.55pt;z-index:252155904" fillcolor="#e36c0a [2409]" strokecolor="#f2f2f2 [3041]" strokeweight="1.5pt">
            <v:shadow on="t" type="perspective" color="#622423 [1605]" opacity=".5" offset="1pt" offset2="-1pt"/>
            <v:textbox style="mso-next-textbox:#_x0000_s1497">
              <w:txbxContent>
                <w:p w:rsidR="008C3EB7" w:rsidRPr="009E4666" w:rsidRDefault="008C3EB7" w:rsidP="00F52BA7">
                  <w:pPr>
                    <w:jc w:val="center"/>
                    <w:rPr>
                      <w:b/>
                      <w:color w:val="000000" w:themeColor="text1"/>
                    </w:rPr>
                  </w:pPr>
                  <w:r>
                    <w:rPr>
                      <w:b/>
                      <w:color w:val="000000" w:themeColor="text1"/>
                    </w:rPr>
                    <w:t>2</w:t>
                  </w:r>
                </w:p>
              </w:txbxContent>
            </v:textbox>
          </v:shape>
        </w:pict>
      </w:r>
      <w:r w:rsidR="00D61B7B">
        <w:rPr>
          <w:noProof/>
        </w:rPr>
        <w:drawing>
          <wp:inline distT="0" distB="0" distL="0" distR="0">
            <wp:extent cx="5943600" cy="4460402"/>
            <wp:effectExtent l="19050" t="0" r="0" b="0"/>
            <wp:docPr id="336" name="Picture 2" descr="C:\Users\nupur\Desktop\monthly tasks\Admin user manual\Admin manual screen shots\dynamic emai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dynamic email5.png"/>
                    <pic:cNvPicPr>
                      <a:picLocks noChangeAspect="1" noChangeArrowheads="1"/>
                    </pic:cNvPicPr>
                  </pic:nvPicPr>
                  <pic:blipFill>
                    <a:blip r:embed="rId264"/>
                    <a:srcRect/>
                    <a:stretch>
                      <a:fillRect/>
                    </a:stretch>
                  </pic:blipFill>
                  <pic:spPr bwMode="auto">
                    <a:xfrm>
                      <a:off x="0" y="0"/>
                      <a:ext cx="5943600" cy="4460402"/>
                    </a:xfrm>
                    <a:prstGeom prst="rect">
                      <a:avLst/>
                    </a:prstGeom>
                    <a:noFill/>
                    <a:ln w="9525">
                      <a:noFill/>
                      <a:miter lim="800000"/>
                      <a:headEnd/>
                      <a:tailEnd/>
                    </a:ln>
                  </pic:spPr>
                </pic:pic>
              </a:graphicData>
            </a:graphic>
          </wp:inline>
        </w:drawing>
      </w:r>
    </w:p>
    <w:p w:rsidR="00D61B7B" w:rsidRDefault="00D61B7B" w:rsidP="00234C98">
      <w:r>
        <w:rPr>
          <w:noProof/>
        </w:rPr>
        <w:lastRenderedPageBreak/>
        <w:drawing>
          <wp:inline distT="0" distB="0" distL="0" distR="0">
            <wp:extent cx="5943600" cy="3573199"/>
            <wp:effectExtent l="19050" t="0" r="0" b="0"/>
            <wp:docPr id="338" name="Picture 3" descr="C:\Users\nupur\Desktop\monthly tasks\Admin user manual\Admin manual screen shots\dynamic emai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dynamic email6.png"/>
                    <pic:cNvPicPr>
                      <a:picLocks noChangeAspect="1" noChangeArrowheads="1"/>
                    </pic:cNvPicPr>
                  </pic:nvPicPr>
                  <pic:blipFill>
                    <a:blip r:embed="rId265"/>
                    <a:srcRect/>
                    <a:stretch>
                      <a:fillRect/>
                    </a:stretch>
                  </pic:blipFill>
                  <pic:spPr bwMode="auto">
                    <a:xfrm>
                      <a:off x="0" y="0"/>
                      <a:ext cx="5943600" cy="3573199"/>
                    </a:xfrm>
                    <a:prstGeom prst="rect">
                      <a:avLst/>
                    </a:prstGeom>
                    <a:noFill/>
                    <a:ln w="9525">
                      <a:noFill/>
                      <a:miter lim="800000"/>
                      <a:headEnd/>
                      <a:tailEnd/>
                    </a:ln>
                  </pic:spPr>
                </pic:pic>
              </a:graphicData>
            </a:graphic>
          </wp:inline>
        </w:drawing>
      </w:r>
    </w:p>
    <w:p w:rsidR="00F52BA7" w:rsidRDefault="009D52C8" w:rsidP="00234C98">
      <w:r>
        <w:rPr>
          <w:noProof/>
        </w:rPr>
        <w:lastRenderedPageBreak/>
        <w:pict>
          <v:shape id="_x0000_s1498" type="#_x0000_t120" style="position:absolute;left:0;text-align:left;margin-left:262.3pt;margin-top:478.35pt;width:23.65pt;height:27.55pt;z-index:252156928" fillcolor="#e36c0a [2409]" strokecolor="#f2f2f2 [3041]" strokeweight="1.5pt">
            <v:shadow on="t" type="perspective" color="#622423 [1605]" opacity=".5" offset="1pt" offset2="-1pt"/>
            <v:textbox style="mso-next-textbox:#_x0000_s1498">
              <w:txbxContent>
                <w:p w:rsidR="008C3EB7" w:rsidRPr="009E4666" w:rsidRDefault="008C3EB7" w:rsidP="00FD084F">
                  <w:pPr>
                    <w:jc w:val="center"/>
                    <w:rPr>
                      <w:b/>
                      <w:color w:val="000000" w:themeColor="text1"/>
                    </w:rPr>
                  </w:pPr>
                  <w:r>
                    <w:rPr>
                      <w:b/>
                      <w:color w:val="000000" w:themeColor="text1"/>
                    </w:rPr>
                    <w:t>3</w:t>
                  </w:r>
                </w:p>
              </w:txbxContent>
            </v:textbox>
          </v:shape>
        </w:pict>
      </w:r>
      <w:r w:rsidR="00D61B7B">
        <w:rPr>
          <w:noProof/>
        </w:rPr>
        <w:drawing>
          <wp:inline distT="0" distB="0" distL="0" distR="0">
            <wp:extent cx="5943600" cy="4522942"/>
            <wp:effectExtent l="19050" t="0" r="0" b="0"/>
            <wp:docPr id="339" name="Picture 4" descr="C:\Users\nupur\Desktop\monthly tasks\Admin user manual\Admin manual screen shots\dynamic emai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dynamic email7.png"/>
                    <pic:cNvPicPr>
                      <a:picLocks noChangeAspect="1" noChangeArrowheads="1"/>
                    </pic:cNvPicPr>
                  </pic:nvPicPr>
                  <pic:blipFill>
                    <a:blip r:embed="rId266"/>
                    <a:srcRect/>
                    <a:stretch>
                      <a:fillRect/>
                    </a:stretch>
                  </pic:blipFill>
                  <pic:spPr bwMode="auto">
                    <a:xfrm>
                      <a:off x="0" y="0"/>
                      <a:ext cx="5943600" cy="4522942"/>
                    </a:xfrm>
                    <a:prstGeom prst="rect">
                      <a:avLst/>
                    </a:prstGeom>
                    <a:noFill/>
                    <a:ln w="9525">
                      <a:noFill/>
                      <a:miter lim="800000"/>
                      <a:headEnd/>
                      <a:tailEnd/>
                    </a:ln>
                  </pic:spPr>
                </pic:pic>
              </a:graphicData>
            </a:graphic>
          </wp:inline>
        </w:drawing>
      </w:r>
      <w:r w:rsidR="00D61B7B">
        <w:rPr>
          <w:noProof/>
        </w:rPr>
        <w:drawing>
          <wp:inline distT="0" distB="0" distL="0" distR="0">
            <wp:extent cx="5943600" cy="1279414"/>
            <wp:effectExtent l="19050" t="0" r="0" b="0"/>
            <wp:docPr id="341" name="Picture 5" descr="C:\Users\nupur\Desktop\monthly tasks\Admin user manual\Admin manual screen shots\dynamic emai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dynamic email8.png"/>
                    <pic:cNvPicPr>
                      <a:picLocks noChangeAspect="1" noChangeArrowheads="1"/>
                    </pic:cNvPicPr>
                  </pic:nvPicPr>
                  <pic:blipFill>
                    <a:blip r:embed="rId267"/>
                    <a:srcRect/>
                    <a:stretch>
                      <a:fillRect/>
                    </a:stretch>
                  </pic:blipFill>
                  <pic:spPr bwMode="auto">
                    <a:xfrm>
                      <a:off x="0" y="0"/>
                      <a:ext cx="5943600" cy="1279414"/>
                    </a:xfrm>
                    <a:prstGeom prst="rect">
                      <a:avLst/>
                    </a:prstGeom>
                    <a:noFill/>
                    <a:ln w="9525">
                      <a:noFill/>
                      <a:miter lim="800000"/>
                      <a:headEnd/>
                      <a:tailEnd/>
                    </a:ln>
                  </pic:spPr>
                </pic:pic>
              </a:graphicData>
            </a:graphic>
          </wp:inline>
        </w:drawing>
      </w:r>
      <w:r w:rsidR="00F52BA7">
        <w:rPr>
          <w:noProof/>
        </w:rPr>
        <w:drawing>
          <wp:inline distT="0" distB="0" distL="0" distR="0">
            <wp:extent cx="5943600" cy="612302"/>
            <wp:effectExtent l="19050" t="0" r="0" b="0"/>
            <wp:docPr id="344" name="Picture 7" descr="C:\Users\nupur\Desktop\monthly tasks\Admin user manual\Admin manual screen shots\dynamic em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pur\Desktop\monthly tasks\Admin user manual\Admin manual screen shots\dynamic email2.png"/>
                    <pic:cNvPicPr>
                      <a:picLocks noChangeAspect="1" noChangeArrowheads="1"/>
                    </pic:cNvPicPr>
                  </pic:nvPicPr>
                  <pic:blipFill>
                    <a:blip r:embed="rId268"/>
                    <a:srcRect/>
                    <a:stretch>
                      <a:fillRect/>
                    </a:stretch>
                  </pic:blipFill>
                  <pic:spPr bwMode="auto">
                    <a:xfrm>
                      <a:off x="0" y="0"/>
                      <a:ext cx="5943600" cy="612302"/>
                    </a:xfrm>
                    <a:prstGeom prst="rect">
                      <a:avLst/>
                    </a:prstGeom>
                    <a:noFill/>
                    <a:ln w="9525">
                      <a:noFill/>
                      <a:miter lim="800000"/>
                      <a:headEnd/>
                      <a:tailEnd/>
                    </a:ln>
                  </pic:spPr>
                </pic:pic>
              </a:graphicData>
            </a:graphic>
          </wp:inline>
        </w:drawing>
      </w:r>
    </w:p>
    <w:p w:rsidR="00A71E34" w:rsidRDefault="00D61B7B" w:rsidP="00234C98">
      <w:r>
        <w:rPr>
          <w:noProof/>
        </w:rPr>
        <w:drawing>
          <wp:inline distT="0" distB="0" distL="0" distR="0">
            <wp:extent cx="5943600" cy="446917"/>
            <wp:effectExtent l="19050" t="0" r="0" b="0"/>
            <wp:docPr id="343" name="Picture 6" descr="C:\Users\nupur\Desktop\monthly tasks\Admin user manual\Admin manual screen shots\dynamic em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pur\Desktop\monthly tasks\Admin user manual\Admin manual screen shots\dynamic email3.png"/>
                    <pic:cNvPicPr>
                      <a:picLocks noChangeAspect="1" noChangeArrowheads="1"/>
                    </pic:cNvPicPr>
                  </pic:nvPicPr>
                  <pic:blipFill>
                    <a:blip r:embed="rId269"/>
                    <a:srcRect/>
                    <a:stretch>
                      <a:fillRect/>
                    </a:stretch>
                  </pic:blipFill>
                  <pic:spPr bwMode="auto">
                    <a:xfrm>
                      <a:off x="0" y="0"/>
                      <a:ext cx="5943600" cy="446917"/>
                    </a:xfrm>
                    <a:prstGeom prst="rect">
                      <a:avLst/>
                    </a:prstGeom>
                    <a:noFill/>
                    <a:ln w="9525">
                      <a:noFill/>
                      <a:miter lim="800000"/>
                      <a:headEnd/>
                      <a:tailEnd/>
                    </a:ln>
                  </pic:spPr>
                </pic:pic>
              </a:graphicData>
            </a:graphic>
          </wp:inline>
        </w:drawing>
      </w:r>
    </w:p>
    <w:p w:rsidR="00F0475E" w:rsidRDefault="00F0475E" w:rsidP="00234C98"/>
    <w:p w:rsidR="00547E32" w:rsidRDefault="00547E32" w:rsidP="00234C98"/>
    <w:p w:rsidR="00547E32" w:rsidRPr="00587EF2" w:rsidRDefault="009D52C8" w:rsidP="00234C98">
      <w:pPr>
        <w:rPr>
          <w:b/>
          <w:rPrChange w:id="671" w:author="nupur" w:date="2014-06-14T13:19:00Z">
            <w:rPr/>
          </w:rPrChange>
        </w:rPr>
      </w:pPr>
      <w:r w:rsidRPr="009D52C8">
        <w:rPr>
          <w:b/>
          <w:rPrChange w:id="672" w:author="nupur" w:date="2014-06-14T13:19:00Z">
            <w:rPr>
              <w:rFonts w:eastAsiaTheme="majorEastAsia" w:cstheme="majorBidi"/>
              <w:bCs/>
              <w:color w:val="0000FF"/>
              <w:sz w:val="28"/>
              <w:u w:val="single"/>
            </w:rPr>
          </w:rPrChange>
        </w:rPr>
        <w:lastRenderedPageBreak/>
        <w:t>Steps to create Dynamic email:</w:t>
      </w:r>
    </w:p>
    <w:p w:rsidR="00FD084F" w:rsidRDefault="00FD084F" w:rsidP="00FD084F">
      <w:pPr>
        <w:pStyle w:val="ListParagraph"/>
        <w:numPr>
          <w:ilvl w:val="1"/>
          <w:numId w:val="111"/>
        </w:numPr>
      </w:pPr>
      <w:r>
        <w:t>Click on Dynamic email from Manage content under administration menu from left accordion</w:t>
      </w:r>
    </w:p>
    <w:p w:rsidR="00FD084F" w:rsidRDefault="00FD084F" w:rsidP="00FD084F">
      <w:pPr>
        <w:pStyle w:val="ListParagraph"/>
        <w:numPr>
          <w:ilvl w:val="1"/>
          <w:numId w:val="111"/>
        </w:numPr>
      </w:pPr>
      <w:r>
        <w:t>Configure email content as per your requirement</w:t>
      </w:r>
    </w:p>
    <w:p w:rsidR="00FD084F" w:rsidRDefault="00FD084F" w:rsidP="00FD084F">
      <w:pPr>
        <w:pStyle w:val="ListParagraph"/>
        <w:numPr>
          <w:ilvl w:val="1"/>
          <w:numId w:val="111"/>
        </w:numPr>
      </w:pPr>
      <w:r>
        <w:t>Click on Submit button</w:t>
      </w:r>
    </w:p>
    <w:p w:rsidR="00FD084F" w:rsidRDefault="00FD084F" w:rsidP="00FD084F">
      <w:r>
        <w:t xml:space="preserve">On successful email creation, you will be notified with a message as </w:t>
      </w:r>
      <w:r w:rsidR="00E453F7">
        <w:t>“</w:t>
      </w:r>
      <w:r w:rsidRPr="00E453F7">
        <w:rPr>
          <w:b/>
        </w:rPr>
        <w:t>Email template added successfully</w:t>
      </w:r>
      <w:r w:rsidR="00E453F7" w:rsidRPr="00E453F7">
        <w:rPr>
          <w:b/>
        </w:rPr>
        <w:t>”</w:t>
      </w:r>
      <w:r w:rsidRPr="00E453F7">
        <w:rPr>
          <w:b/>
        </w:rPr>
        <w:t xml:space="preserve"> </w:t>
      </w:r>
      <w:r>
        <w:t xml:space="preserve">and you will be redirected to Manage </w:t>
      </w:r>
      <w:r w:rsidR="000255CC">
        <w:t>Dynamic email</w:t>
      </w:r>
      <w:r>
        <w:t xml:space="preserve"> page</w:t>
      </w:r>
    </w:p>
    <w:p w:rsidR="00000000" w:rsidRDefault="000255CC">
      <w:pPr>
        <w:pStyle w:val="Heading2"/>
        <w:rPr>
          <w:highlight w:val="yellow"/>
        </w:rPr>
        <w:pPrChange w:id="673" w:author="nupur" w:date="2014-06-13T13:23:00Z">
          <w:pPr>
            <w:pStyle w:val="Heading3"/>
          </w:pPr>
        </w:pPrChange>
      </w:pPr>
      <w:bookmarkStart w:id="674" w:name="_Toc390511986"/>
      <w:r w:rsidRPr="007F3C08">
        <w:rPr>
          <w:highlight w:val="yellow"/>
        </w:rPr>
        <w:t xml:space="preserve">Manage </w:t>
      </w:r>
      <w:r w:rsidR="007F3C08" w:rsidRPr="007F3C08">
        <w:rPr>
          <w:highlight w:val="yellow"/>
        </w:rPr>
        <w:t>Dynamic email</w:t>
      </w:r>
      <w:bookmarkEnd w:id="674"/>
    </w:p>
    <w:p w:rsidR="00000000" w:rsidRDefault="007F3C08">
      <w:pPr>
        <w:pStyle w:val="Heading2"/>
        <w:pPrChange w:id="675" w:author="nupur" w:date="2014-06-13T13:24:00Z">
          <w:pPr>
            <w:pStyle w:val="Heading3"/>
          </w:pPr>
        </w:pPrChange>
      </w:pPr>
      <w:bookmarkStart w:id="676" w:name="_Toc390511987"/>
      <w:r>
        <w:t>Create Master form</w:t>
      </w:r>
      <w:bookmarkEnd w:id="676"/>
    </w:p>
    <w:p w:rsidR="0075725E" w:rsidRDefault="0075725E" w:rsidP="0075725E">
      <w:r>
        <w:t>Administrator can create master</w:t>
      </w:r>
      <w:r w:rsidR="00674EBB">
        <w:t xml:space="preserve"> form</w:t>
      </w:r>
      <w:r>
        <w:t xml:space="preserve"> library for bidding forms</w:t>
      </w:r>
    </w:p>
    <w:p w:rsidR="0075725E" w:rsidRDefault="009D52C8" w:rsidP="0075725E">
      <w:r>
        <w:rPr>
          <w:noProof/>
        </w:rPr>
        <w:pict>
          <v:shape id="_x0000_s1499" type="#_x0000_t120" style="position:absolute;left:0;text-align:left;margin-left:1.3pt;margin-top:237.95pt;width:23.65pt;height:27.55pt;z-index:252157952" fillcolor="#e36c0a [2409]" strokecolor="#f2f2f2 [3041]" strokeweight="1.5pt">
            <v:shadow on="t" type="perspective" color="#622423 [1605]" opacity=".5" offset="1pt" offset2="-1pt"/>
            <v:textbox style="mso-next-textbox:#_x0000_s1499">
              <w:txbxContent>
                <w:p w:rsidR="008C3EB7" w:rsidRPr="009E4666" w:rsidRDefault="008C3EB7" w:rsidP="00F647FC">
                  <w:pPr>
                    <w:jc w:val="center"/>
                    <w:rPr>
                      <w:b/>
                      <w:color w:val="000000" w:themeColor="text1"/>
                    </w:rPr>
                  </w:pPr>
                  <w:r>
                    <w:rPr>
                      <w:b/>
                      <w:color w:val="000000" w:themeColor="text1"/>
                    </w:rPr>
                    <w:t>1</w:t>
                  </w:r>
                </w:p>
              </w:txbxContent>
            </v:textbox>
          </v:shape>
        </w:pict>
      </w:r>
      <w:r w:rsidR="009B3679">
        <w:rPr>
          <w:noProof/>
        </w:rPr>
        <w:drawing>
          <wp:inline distT="0" distB="0" distL="0" distR="0">
            <wp:extent cx="1817398" cy="3649649"/>
            <wp:effectExtent l="19050" t="0" r="0" b="0"/>
            <wp:docPr id="346" name="Picture 9" descr="C:\Users\nupur\Desktop\monthly tasks\Admin user manual\Admin manual screen shots\manage master 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pur\Desktop\monthly tasks\Admin user manual\Admin manual screen shots\manage master form1.png"/>
                    <pic:cNvPicPr>
                      <a:picLocks noChangeAspect="1" noChangeArrowheads="1"/>
                    </pic:cNvPicPr>
                  </pic:nvPicPr>
                  <pic:blipFill>
                    <a:blip r:embed="rId270"/>
                    <a:srcRect/>
                    <a:stretch>
                      <a:fillRect/>
                    </a:stretch>
                  </pic:blipFill>
                  <pic:spPr bwMode="auto">
                    <a:xfrm>
                      <a:off x="0" y="0"/>
                      <a:ext cx="1820545" cy="3655969"/>
                    </a:xfrm>
                    <a:prstGeom prst="rect">
                      <a:avLst/>
                    </a:prstGeom>
                    <a:noFill/>
                    <a:ln w="9525">
                      <a:noFill/>
                      <a:miter lim="800000"/>
                      <a:headEnd/>
                      <a:tailEnd/>
                    </a:ln>
                  </pic:spPr>
                </pic:pic>
              </a:graphicData>
            </a:graphic>
          </wp:inline>
        </w:drawing>
      </w:r>
    </w:p>
    <w:p w:rsidR="009B3679" w:rsidRDefault="009D52C8" w:rsidP="0075725E">
      <w:r>
        <w:rPr>
          <w:noProof/>
        </w:rPr>
        <w:lastRenderedPageBreak/>
        <w:pict>
          <v:shape id="_x0000_s1501" type="#_x0000_t120" style="position:absolute;left:0;text-align:left;margin-left:144.7pt;margin-top:514.15pt;width:23.65pt;height:27.55pt;z-index:252160000" fillcolor="#e36c0a [2409]" strokecolor="#f2f2f2 [3041]" strokeweight="1.5pt">
            <v:shadow on="t" type="perspective" color="#622423 [1605]" opacity=".5" offset="1pt" offset2="-1pt"/>
            <v:textbox style="mso-next-textbox:#_x0000_s1501">
              <w:txbxContent>
                <w:p w:rsidR="008C3EB7" w:rsidRPr="009E4666" w:rsidRDefault="008C3EB7" w:rsidP="00F647FC">
                  <w:pPr>
                    <w:jc w:val="center"/>
                    <w:rPr>
                      <w:b/>
                      <w:color w:val="000000" w:themeColor="text1"/>
                    </w:rPr>
                  </w:pPr>
                  <w:r>
                    <w:rPr>
                      <w:b/>
                      <w:color w:val="000000" w:themeColor="text1"/>
                    </w:rPr>
                    <w:t>3</w:t>
                  </w:r>
                </w:p>
              </w:txbxContent>
            </v:textbox>
          </v:shape>
        </w:pict>
      </w:r>
      <w:r>
        <w:rPr>
          <w:noProof/>
        </w:rPr>
        <w:pict>
          <v:shape id="_x0000_s1500" type="#_x0000_t120" style="position:absolute;left:0;text-align:left;margin-left:93.4pt;margin-top:-3.05pt;width:23.65pt;height:27.55pt;z-index:252158976" fillcolor="#e36c0a [2409]" strokecolor="#f2f2f2 [3041]" strokeweight="1.5pt">
            <v:shadow on="t" type="perspective" color="#622423 [1605]" opacity=".5" offset="1pt" offset2="-1pt"/>
            <v:textbox style="mso-next-textbox:#_x0000_s1500">
              <w:txbxContent>
                <w:p w:rsidR="008C3EB7" w:rsidRPr="009E4666" w:rsidRDefault="008C3EB7" w:rsidP="00F647FC">
                  <w:pPr>
                    <w:jc w:val="center"/>
                    <w:rPr>
                      <w:b/>
                      <w:color w:val="000000" w:themeColor="text1"/>
                    </w:rPr>
                  </w:pPr>
                  <w:r>
                    <w:rPr>
                      <w:b/>
                      <w:color w:val="000000" w:themeColor="text1"/>
                    </w:rPr>
                    <w:t>2</w:t>
                  </w:r>
                </w:p>
              </w:txbxContent>
            </v:textbox>
          </v:shape>
        </w:pict>
      </w:r>
      <w:r w:rsidR="009B3679">
        <w:rPr>
          <w:noProof/>
        </w:rPr>
        <w:drawing>
          <wp:inline distT="0" distB="0" distL="0" distR="0">
            <wp:extent cx="5943600" cy="6923466"/>
            <wp:effectExtent l="19050" t="0" r="0" b="0"/>
            <wp:docPr id="349" name="Picture 12" descr="C:\Users\nupur\Desktop\monthly tasks\Admin user manual\Admin manual screen shots\mast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pur\Desktop\monthly tasks\Admin user manual\Admin manual screen shots\master form.png"/>
                    <pic:cNvPicPr>
                      <a:picLocks noChangeAspect="1" noChangeArrowheads="1"/>
                    </pic:cNvPicPr>
                  </pic:nvPicPr>
                  <pic:blipFill>
                    <a:blip r:embed="rId271"/>
                    <a:srcRect/>
                    <a:stretch>
                      <a:fillRect/>
                    </a:stretch>
                  </pic:blipFill>
                  <pic:spPr bwMode="auto">
                    <a:xfrm>
                      <a:off x="0" y="0"/>
                      <a:ext cx="5943600" cy="6923466"/>
                    </a:xfrm>
                    <a:prstGeom prst="rect">
                      <a:avLst/>
                    </a:prstGeom>
                    <a:noFill/>
                    <a:ln w="9525">
                      <a:noFill/>
                      <a:miter lim="800000"/>
                      <a:headEnd/>
                      <a:tailEnd/>
                    </a:ln>
                  </pic:spPr>
                </pic:pic>
              </a:graphicData>
            </a:graphic>
          </wp:inline>
        </w:drawing>
      </w:r>
    </w:p>
    <w:p w:rsidR="009B3679" w:rsidRDefault="009B3679" w:rsidP="0075725E"/>
    <w:p w:rsidR="009F0802" w:rsidRDefault="009F0802" w:rsidP="0075725E"/>
    <w:p w:rsidR="009F0802" w:rsidRDefault="009F0802" w:rsidP="0075725E"/>
    <w:p w:rsidR="009B3679" w:rsidRDefault="009D52C8" w:rsidP="0075725E">
      <w:r>
        <w:rPr>
          <w:noProof/>
        </w:rPr>
        <w:lastRenderedPageBreak/>
        <w:pict>
          <v:shape id="_x0000_s1503" type="#_x0000_t120" style="position:absolute;left:0;text-align:left;margin-left:108.4pt;margin-top:378.15pt;width:23.65pt;height:27.55pt;z-index:252162048" fillcolor="#e36c0a [2409]" strokecolor="#f2f2f2 [3041]" strokeweight="1.5pt">
            <v:shadow on="t" type="perspective" color="#622423 [1605]" opacity=".5" offset="1pt" offset2="-1pt"/>
            <v:textbox style="mso-next-textbox:#_x0000_s1503">
              <w:txbxContent>
                <w:p w:rsidR="008C3EB7" w:rsidRPr="009E4666" w:rsidRDefault="008C3EB7" w:rsidP="00F647FC">
                  <w:pPr>
                    <w:jc w:val="center"/>
                    <w:rPr>
                      <w:b/>
                      <w:color w:val="000000" w:themeColor="text1"/>
                    </w:rPr>
                  </w:pPr>
                  <w:r>
                    <w:rPr>
                      <w:b/>
                      <w:color w:val="000000" w:themeColor="text1"/>
                    </w:rPr>
                    <w:t>5</w:t>
                  </w:r>
                </w:p>
              </w:txbxContent>
            </v:textbox>
          </v:shape>
        </w:pict>
      </w:r>
      <w:r>
        <w:rPr>
          <w:noProof/>
        </w:rPr>
        <w:pict>
          <v:shape id="_x0000_s1502" type="#_x0000_t120" style="position:absolute;left:0;text-align:left;margin-left:55.1pt;margin-top:16.3pt;width:23.65pt;height:27.55pt;z-index:252161024" fillcolor="#e36c0a [2409]" strokecolor="#f2f2f2 [3041]" strokeweight="1.5pt">
            <v:shadow on="t" type="perspective" color="#622423 [1605]" opacity=".5" offset="1pt" offset2="-1pt"/>
            <v:textbox style="mso-next-textbox:#_x0000_s1502">
              <w:txbxContent>
                <w:p w:rsidR="008C3EB7" w:rsidRPr="009E4666" w:rsidRDefault="008C3EB7" w:rsidP="00F647FC">
                  <w:pPr>
                    <w:jc w:val="center"/>
                    <w:rPr>
                      <w:b/>
                      <w:color w:val="000000" w:themeColor="text1"/>
                    </w:rPr>
                  </w:pPr>
                  <w:r>
                    <w:rPr>
                      <w:b/>
                      <w:color w:val="000000" w:themeColor="text1"/>
                    </w:rPr>
                    <w:t>4</w:t>
                  </w:r>
                </w:p>
              </w:txbxContent>
            </v:textbox>
          </v:shape>
        </w:pict>
      </w:r>
      <w:r w:rsidR="009B3679">
        <w:rPr>
          <w:noProof/>
        </w:rPr>
        <w:drawing>
          <wp:inline distT="0" distB="0" distL="0" distR="0">
            <wp:extent cx="4632463" cy="5064981"/>
            <wp:effectExtent l="19050" t="0" r="0" b="0"/>
            <wp:docPr id="351" name="Picture 14" descr="C:\Users\nupur\Desktop\monthly tasks\Admin user manual\Admin manual screen shots\master for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pur\Desktop\monthly tasks\Admin user manual\Admin manual screen shots\master form10.png"/>
                    <pic:cNvPicPr>
                      <a:picLocks noChangeAspect="1" noChangeArrowheads="1"/>
                    </pic:cNvPicPr>
                  </pic:nvPicPr>
                  <pic:blipFill>
                    <a:blip r:embed="rId272"/>
                    <a:srcRect l="25495" t="8559" r="10976" b="35808"/>
                    <a:stretch>
                      <a:fillRect/>
                    </a:stretch>
                  </pic:blipFill>
                  <pic:spPr bwMode="auto">
                    <a:xfrm>
                      <a:off x="0" y="0"/>
                      <a:ext cx="4632463" cy="5064981"/>
                    </a:xfrm>
                    <a:prstGeom prst="rect">
                      <a:avLst/>
                    </a:prstGeom>
                    <a:noFill/>
                    <a:ln w="9525">
                      <a:noFill/>
                      <a:miter lim="800000"/>
                      <a:headEnd/>
                      <a:tailEnd/>
                    </a:ln>
                  </pic:spPr>
                </pic:pic>
              </a:graphicData>
            </a:graphic>
          </wp:inline>
        </w:drawing>
      </w:r>
    </w:p>
    <w:p w:rsidR="009F0802" w:rsidRDefault="009F0802" w:rsidP="0075725E"/>
    <w:p w:rsidR="009F0802" w:rsidRDefault="009F0802" w:rsidP="0075725E"/>
    <w:p w:rsidR="009F0802" w:rsidRDefault="009F0802" w:rsidP="0075725E"/>
    <w:p w:rsidR="009B3679" w:rsidRDefault="009D52C8" w:rsidP="0075725E">
      <w:r>
        <w:rPr>
          <w:noProof/>
        </w:rPr>
        <w:lastRenderedPageBreak/>
        <w:pict>
          <v:shape id="_x0000_s1504" type="#_x0000_t120" style="position:absolute;left:0;text-align:left;margin-left:343.2pt;margin-top:111.55pt;width:23.65pt;height:27.55pt;z-index:252163072" fillcolor="#e36c0a [2409]" strokecolor="#f2f2f2 [3041]" strokeweight="1.5pt">
            <v:shadow on="t" type="perspective" color="#622423 [1605]" opacity=".5" offset="1pt" offset2="-1pt"/>
            <v:textbox style="mso-next-textbox:#_x0000_s1504">
              <w:txbxContent>
                <w:p w:rsidR="008C3EB7" w:rsidRPr="009E4666" w:rsidRDefault="008C3EB7" w:rsidP="00F647FC">
                  <w:pPr>
                    <w:jc w:val="center"/>
                    <w:rPr>
                      <w:b/>
                      <w:color w:val="000000" w:themeColor="text1"/>
                    </w:rPr>
                  </w:pPr>
                  <w:r>
                    <w:rPr>
                      <w:b/>
                      <w:color w:val="000000" w:themeColor="text1"/>
                    </w:rPr>
                    <w:t>6</w:t>
                  </w:r>
                </w:p>
              </w:txbxContent>
            </v:textbox>
          </v:shape>
        </w:pict>
      </w:r>
      <w:r w:rsidR="009B3679">
        <w:rPr>
          <w:noProof/>
        </w:rPr>
        <w:drawing>
          <wp:inline distT="0" distB="0" distL="0" distR="0">
            <wp:extent cx="5943600" cy="1935426"/>
            <wp:effectExtent l="19050" t="0" r="0" b="0"/>
            <wp:docPr id="1408" name="Picture 15" descr="C:\Users\nupur\Desktop\monthly tasks\Admin user manual\Admin manual screen shots\master for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pur\Desktop\monthly tasks\Admin user manual\Admin manual screen shots\master form5.png"/>
                    <pic:cNvPicPr>
                      <a:picLocks noChangeAspect="1" noChangeArrowheads="1"/>
                    </pic:cNvPicPr>
                  </pic:nvPicPr>
                  <pic:blipFill>
                    <a:blip r:embed="rId273"/>
                    <a:srcRect/>
                    <a:stretch>
                      <a:fillRect/>
                    </a:stretch>
                  </pic:blipFill>
                  <pic:spPr bwMode="auto">
                    <a:xfrm>
                      <a:off x="0" y="0"/>
                      <a:ext cx="5943600" cy="1935426"/>
                    </a:xfrm>
                    <a:prstGeom prst="rect">
                      <a:avLst/>
                    </a:prstGeom>
                    <a:noFill/>
                    <a:ln w="9525">
                      <a:noFill/>
                      <a:miter lim="800000"/>
                      <a:headEnd/>
                      <a:tailEnd/>
                    </a:ln>
                  </pic:spPr>
                </pic:pic>
              </a:graphicData>
            </a:graphic>
          </wp:inline>
        </w:drawing>
      </w:r>
    </w:p>
    <w:p w:rsidR="009B3679" w:rsidRDefault="009D52C8" w:rsidP="0075725E">
      <w:r>
        <w:rPr>
          <w:noProof/>
        </w:rPr>
        <w:pict>
          <v:shape id="_x0000_s1506" type="#_x0000_t120" style="position:absolute;left:0;text-align:left;margin-left:42.65pt;margin-top:340.1pt;width:23.65pt;height:27.55pt;z-index:252165120" fillcolor="#e36c0a [2409]" strokecolor="#f2f2f2 [3041]" strokeweight="1.5pt">
            <v:shadow on="t" type="perspective" color="#622423 [1605]" opacity=".5" offset="1pt" offset2="-1pt"/>
            <v:textbox style="mso-next-textbox:#_x0000_s1506">
              <w:txbxContent>
                <w:p w:rsidR="008C3EB7" w:rsidRPr="009E4666" w:rsidRDefault="008C3EB7" w:rsidP="00F647FC">
                  <w:pPr>
                    <w:jc w:val="center"/>
                    <w:rPr>
                      <w:b/>
                      <w:color w:val="000000" w:themeColor="text1"/>
                    </w:rPr>
                  </w:pPr>
                  <w:r>
                    <w:rPr>
                      <w:b/>
                      <w:color w:val="000000" w:themeColor="text1"/>
                    </w:rPr>
                    <w:t>8</w:t>
                  </w:r>
                </w:p>
              </w:txbxContent>
            </v:textbox>
          </v:shape>
        </w:pict>
      </w:r>
      <w:r>
        <w:rPr>
          <w:noProof/>
        </w:rPr>
        <w:pict>
          <v:shape id="_x0000_s1505" type="#_x0000_t120" style="position:absolute;left:0;text-align:left;margin-left:110.9pt;margin-top:-1.75pt;width:23.65pt;height:27.55pt;z-index:252164096" fillcolor="#e36c0a [2409]" strokecolor="#f2f2f2 [3041]" strokeweight="1.5pt">
            <v:shadow on="t" type="perspective" color="#622423 [1605]" opacity=".5" offset="1pt" offset2="-1pt"/>
            <v:textbox style="mso-next-textbox:#_x0000_s1505">
              <w:txbxContent>
                <w:p w:rsidR="008C3EB7" w:rsidRPr="009E4666" w:rsidRDefault="008C3EB7" w:rsidP="00F647FC">
                  <w:pPr>
                    <w:jc w:val="center"/>
                    <w:rPr>
                      <w:b/>
                      <w:color w:val="000000" w:themeColor="text1"/>
                    </w:rPr>
                  </w:pPr>
                  <w:r>
                    <w:rPr>
                      <w:b/>
                      <w:color w:val="000000" w:themeColor="text1"/>
                    </w:rPr>
                    <w:t>7</w:t>
                  </w:r>
                </w:p>
              </w:txbxContent>
            </v:textbox>
          </v:shape>
        </w:pict>
      </w:r>
      <w:r w:rsidR="009B3679">
        <w:rPr>
          <w:noProof/>
        </w:rPr>
        <w:drawing>
          <wp:inline distT="0" distB="0" distL="0" distR="0">
            <wp:extent cx="5943600" cy="4604177"/>
            <wp:effectExtent l="19050" t="0" r="0" b="0"/>
            <wp:docPr id="1409" name="Picture 16" descr="C:\Users\nupur\Desktop\monthly tasks\Admin user manual\Admin manual screen shots\master for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upur\Desktop\monthly tasks\Admin user manual\Admin manual screen shots\master form6.png"/>
                    <pic:cNvPicPr>
                      <a:picLocks noChangeAspect="1" noChangeArrowheads="1"/>
                    </pic:cNvPicPr>
                  </pic:nvPicPr>
                  <pic:blipFill>
                    <a:blip r:embed="rId274"/>
                    <a:srcRect/>
                    <a:stretch>
                      <a:fillRect/>
                    </a:stretch>
                  </pic:blipFill>
                  <pic:spPr bwMode="auto">
                    <a:xfrm>
                      <a:off x="0" y="0"/>
                      <a:ext cx="5943600" cy="4604177"/>
                    </a:xfrm>
                    <a:prstGeom prst="rect">
                      <a:avLst/>
                    </a:prstGeom>
                    <a:noFill/>
                    <a:ln w="9525">
                      <a:noFill/>
                      <a:miter lim="800000"/>
                      <a:headEnd/>
                      <a:tailEnd/>
                    </a:ln>
                  </pic:spPr>
                </pic:pic>
              </a:graphicData>
            </a:graphic>
          </wp:inline>
        </w:drawing>
      </w:r>
    </w:p>
    <w:p w:rsidR="009F0802" w:rsidRDefault="009F0802" w:rsidP="0075725E">
      <w:pPr>
        <w:rPr>
          <w:b/>
        </w:rPr>
      </w:pPr>
      <w:r w:rsidRPr="009F0802">
        <w:rPr>
          <w:b/>
        </w:rPr>
        <w:t>Steps to create form, table and table matrix:</w:t>
      </w:r>
    </w:p>
    <w:p w:rsidR="009F0802" w:rsidRPr="009F0802" w:rsidRDefault="009F0802" w:rsidP="009F0802">
      <w:pPr>
        <w:pStyle w:val="ListParagraph"/>
        <w:numPr>
          <w:ilvl w:val="0"/>
          <w:numId w:val="114"/>
        </w:numPr>
      </w:pPr>
      <w:r w:rsidRPr="009F0802">
        <w:t>Click on “Create master form” from manage content under administration panel from left accordion</w:t>
      </w:r>
    </w:p>
    <w:p w:rsidR="009F0802" w:rsidRPr="009F0802" w:rsidRDefault="009F0802" w:rsidP="009F0802">
      <w:pPr>
        <w:pStyle w:val="ListParagraph"/>
        <w:numPr>
          <w:ilvl w:val="0"/>
          <w:numId w:val="114"/>
        </w:numPr>
      </w:pPr>
      <w:r w:rsidRPr="009F0802">
        <w:t>Configure form details</w:t>
      </w:r>
    </w:p>
    <w:p w:rsidR="009F0802" w:rsidRPr="009F0802" w:rsidRDefault="009F0802" w:rsidP="009F0802">
      <w:pPr>
        <w:pStyle w:val="ListParagraph"/>
        <w:numPr>
          <w:ilvl w:val="0"/>
          <w:numId w:val="114"/>
        </w:numPr>
      </w:pPr>
      <w:r w:rsidRPr="009F0802">
        <w:lastRenderedPageBreak/>
        <w:t>Click on submit</w:t>
      </w:r>
    </w:p>
    <w:p w:rsidR="009F0802" w:rsidRPr="009F0802" w:rsidRDefault="009F0802" w:rsidP="009F0802">
      <w:pPr>
        <w:pStyle w:val="ListParagraph"/>
        <w:numPr>
          <w:ilvl w:val="0"/>
          <w:numId w:val="114"/>
        </w:numPr>
      </w:pPr>
      <w:r w:rsidRPr="009F0802">
        <w:t>Create tale and configure details</w:t>
      </w:r>
    </w:p>
    <w:p w:rsidR="009F0802" w:rsidRPr="009F0802" w:rsidRDefault="009F0802" w:rsidP="009F0802">
      <w:pPr>
        <w:pStyle w:val="ListParagraph"/>
        <w:numPr>
          <w:ilvl w:val="0"/>
          <w:numId w:val="114"/>
        </w:numPr>
      </w:pPr>
      <w:r w:rsidRPr="009F0802">
        <w:t>Click on Submit</w:t>
      </w:r>
    </w:p>
    <w:p w:rsidR="009F0802" w:rsidRDefault="009F0802" w:rsidP="009F0802">
      <w:pPr>
        <w:pStyle w:val="ListParagraph"/>
        <w:numPr>
          <w:ilvl w:val="0"/>
          <w:numId w:val="114"/>
        </w:numPr>
      </w:pPr>
      <w:r>
        <w:t>Add table matrix</w:t>
      </w:r>
    </w:p>
    <w:p w:rsidR="009F0802" w:rsidRDefault="009F0802" w:rsidP="009F0802">
      <w:pPr>
        <w:pStyle w:val="ListParagraph"/>
        <w:numPr>
          <w:ilvl w:val="0"/>
          <w:numId w:val="114"/>
        </w:numPr>
      </w:pPr>
      <w:r>
        <w:t>Configure matrix details</w:t>
      </w:r>
    </w:p>
    <w:p w:rsidR="009F0802" w:rsidRDefault="009F0802" w:rsidP="009F0802">
      <w:pPr>
        <w:pStyle w:val="ListParagraph"/>
        <w:numPr>
          <w:ilvl w:val="0"/>
          <w:numId w:val="114"/>
        </w:numPr>
      </w:pPr>
      <w:r>
        <w:t>Click on Submit</w:t>
      </w:r>
    </w:p>
    <w:p w:rsidR="009F0802" w:rsidRDefault="009F0802" w:rsidP="009F0802">
      <w:r>
        <w:t>On successful form creation you will be notified with a message as “</w:t>
      </w:r>
      <w:r w:rsidRPr="009F0802">
        <w:rPr>
          <w:b/>
        </w:rPr>
        <w:t>Form details submitted successfully</w:t>
      </w:r>
      <w:r>
        <w:t>” and you will be redirected to create table</w:t>
      </w:r>
    </w:p>
    <w:p w:rsidR="009F0802" w:rsidRDefault="009F0802" w:rsidP="009F0802">
      <w:r>
        <w:t>On successful table creation you will be notified with a message as “</w:t>
      </w:r>
      <w:r w:rsidRPr="009F0802">
        <w:rPr>
          <w:b/>
        </w:rPr>
        <w:t>Table created successfully</w:t>
      </w:r>
      <w:r>
        <w:t>” and you will be redirected to create table matrix</w:t>
      </w:r>
    </w:p>
    <w:p w:rsidR="009F0802" w:rsidRDefault="00446DE4" w:rsidP="009F0802">
      <w:r>
        <w:t>On successful creation of table matrix you will be notified with a message “</w:t>
      </w:r>
      <w:r w:rsidR="009D52C8" w:rsidRPr="009D52C8">
        <w:rPr>
          <w:b/>
          <w:rPrChange w:id="677" w:author="nupur" w:date="2014-06-14T13:19:00Z">
            <w:rPr>
              <w:rFonts w:eastAsiaTheme="majorEastAsia" w:cstheme="majorBidi"/>
              <w:bCs/>
              <w:color w:val="0000FF"/>
              <w:sz w:val="28"/>
              <w:u w:val="single"/>
            </w:rPr>
          </w:rPrChange>
        </w:rPr>
        <w:t xml:space="preserve">Form created successfully” </w:t>
      </w:r>
      <w:r>
        <w:t>and you will be redirected to Manage master form dashboard</w:t>
      </w:r>
    </w:p>
    <w:p w:rsidR="00000000" w:rsidRDefault="0077516B">
      <w:pPr>
        <w:pStyle w:val="Heading2"/>
        <w:pPrChange w:id="678" w:author="nupur" w:date="2014-06-13T13:24:00Z">
          <w:pPr>
            <w:pStyle w:val="Heading3"/>
          </w:pPr>
        </w:pPrChange>
      </w:pPr>
      <w:bookmarkStart w:id="679" w:name="_Toc390511988"/>
      <w:r>
        <w:t>Manage Master form</w:t>
      </w:r>
      <w:bookmarkEnd w:id="679"/>
    </w:p>
    <w:p w:rsidR="009B52DA" w:rsidRPr="009B52DA" w:rsidRDefault="009B52DA" w:rsidP="009B52DA">
      <w:r>
        <w:t>Administrator can search and manage master form created</w:t>
      </w:r>
    </w:p>
    <w:p w:rsidR="00000000" w:rsidRDefault="0077516B">
      <w:pPr>
        <w:pStyle w:val="Heading3"/>
        <w:pPrChange w:id="680" w:author="nupur" w:date="2014-06-13T13:24:00Z">
          <w:pPr>
            <w:pStyle w:val="Heading4"/>
          </w:pPr>
        </w:pPrChange>
      </w:pPr>
      <w:r>
        <w:t>Form dashboard</w:t>
      </w:r>
    </w:p>
    <w:p w:rsidR="009B52DA" w:rsidRPr="009B52DA" w:rsidRDefault="009B52DA" w:rsidP="009B52DA">
      <w:r>
        <w:t>Administrator can add, edit and delete table matrix through form dashboard</w:t>
      </w:r>
    </w:p>
    <w:p w:rsidR="0077516B" w:rsidRDefault="0077516B" w:rsidP="0077516B">
      <w:pPr>
        <w:pStyle w:val="ListParagraph"/>
        <w:numPr>
          <w:ilvl w:val="0"/>
          <w:numId w:val="112"/>
        </w:numPr>
      </w:pPr>
      <w:r>
        <w:t>Edit master form</w:t>
      </w:r>
    </w:p>
    <w:p w:rsidR="00C01380" w:rsidRDefault="009D52C8" w:rsidP="00C01380">
      <w:r>
        <w:rPr>
          <w:noProof/>
        </w:rPr>
        <w:pict>
          <v:shape id="_x0000_s1507" type="#_x0000_t120" style="position:absolute;left:0;text-align:left;margin-left:210.45pt;margin-top:136.5pt;width:23.65pt;height:27.55pt;z-index:252166144" fillcolor="#e36c0a [2409]" strokecolor="#f2f2f2 [3041]" strokeweight="1.5pt">
            <v:shadow on="t" type="perspective" color="#622423 [1605]" opacity=".5" offset="1pt" offset2="-1pt"/>
            <v:textbox style="mso-next-textbox:#_x0000_s1507">
              <w:txbxContent>
                <w:p w:rsidR="008C3EB7" w:rsidRPr="009E4666" w:rsidRDefault="008C3EB7" w:rsidP="00F647FC">
                  <w:pPr>
                    <w:jc w:val="center"/>
                    <w:rPr>
                      <w:b/>
                      <w:color w:val="000000" w:themeColor="text1"/>
                    </w:rPr>
                  </w:pPr>
                  <w:r>
                    <w:rPr>
                      <w:b/>
                      <w:color w:val="000000" w:themeColor="text1"/>
                    </w:rPr>
                    <w:t>1</w:t>
                  </w:r>
                </w:p>
              </w:txbxContent>
            </v:textbox>
          </v:shape>
        </w:pict>
      </w:r>
      <w:r w:rsidR="00C01380" w:rsidRPr="00C01380">
        <w:rPr>
          <w:noProof/>
        </w:rPr>
        <w:drawing>
          <wp:inline distT="0" distB="0" distL="0" distR="0">
            <wp:extent cx="5943600" cy="2254599"/>
            <wp:effectExtent l="19050" t="0" r="0" b="0"/>
            <wp:docPr id="1427" name="Picture 26" descr="C:\Users\nupur\Desktop\monthly tasks\Admin user manual\Admin manual screen shots\form s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upur\Desktop\monthly tasks\Admin user manual\Admin manual screen shots\form sashboard.png"/>
                    <pic:cNvPicPr>
                      <a:picLocks noChangeAspect="1" noChangeArrowheads="1"/>
                    </pic:cNvPicPr>
                  </pic:nvPicPr>
                  <pic:blipFill>
                    <a:blip r:embed="rId275"/>
                    <a:srcRect/>
                    <a:stretch>
                      <a:fillRect/>
                    </a:stretch>
                  </pic:blipFill>
                  <pic:spPr bwMode="auto">
                    <a:xfrm>
                      <a:off x="0" y="0"/>
                      <a:ext cx="5943600" cy="2254599"/>
                    </a:xfrm>
                    <a:prstGeom prst="rect">
                      <a:avLst/>
                    </a:prstGeom>
                    <a:noFill/>
                    <a:ln w="9525">
                      <a:noFill/>
                      <a:miter lim="800000"/>
                      <a:headEnd/>
                      <a:tailEnd/>
                    </a:ln>
                  </pic:spPr>
                </pic:pic>
              </a:graphicData>
            </a:graphic>
          </wp:inline>
        </w:drawing>
      </w:r>
    </w:p>
    <w:p w:rsidR="0077516B" w:rsidRDefault="009D52C8" w:rsidP="0077516B">
      <w:r>
        <w:rPr>
          <w:noProof/>
        </w:rPr>
        <w:lastRenderedPageBreak/>
        <w:pict>
          <v:shape id="_x0000_s1509" type="#_x0000_t120" style="position:absolute;left:0;text-align:left;margin-left:50.1pt;margin-top:126.85pt;width:23.65pt;height:27.55pt;z-index:252168192" fillcolor="#e36c0a [2409]" strokecolor="#f2f2f2 [3041]" strokeweight="1.5pt">
            <v:shadow on="t" type="perspective" color="#622423 [1605]" opacity=".5" offset="1pt" offset2="-1pt"/>
            <v:textbox style="mso-next-textbox:#_x0000_s1509">
              <w:txbxContent>
                <w:p w:rsidR="008C3EB7" w:rsidRPr="009E4666" w:rsidRDefault="008C3EB7" w:rsidP="00F647FC">
                  <w:pPr>
                    <w:jc w:val="center"/>
                    <w:rPr>
                      <w:b/>
                      <w:color w:val="000000" w:themeColor="text1"/>
                    </w:rPr>
                  </w:pPr>
                  <w:r>
                    <w:rPr>
                      <w:b/>
                      <w:color w:val="000000" w:themeColor="text1"/>
                    </w:rPr>
                    <w:t>3</w:t>
                  </w:r>
                </w:p>
              </w:txbxContent>
            </v:textbox>
          </v:shape>
        </w:pict>
      </w:r>
      <w:r>
        <w:rPr>
          <w:noProof/>
        </w:rPr>
        <w:pict>
          <v:shape id="_x0000_s1508" type="#_x0000_t120" style="position:absolute;left:0;text-align:left;margin-left:353.8pt;margin-top:65.75pt;width:23.65pt;height:27.55pt;z-index:252167168" fillcolor="#e36c0a [2409]" strokecolor="#f2f2f2 [3041]" strokeweight="1.5pt">
            <v:shadow on="t" type="perspective" color="#622423 [1605]" opacity=".5" offset="1pt" offset2="-1pt"/>
            <v:textbox style="mso-next-textbox:#_x0000_s1508">
              <w:txbxContent>
                <w:p w:rsidR="008C3EB7" w:rsidRPr="009E4666" w:rsidRDefault="008C3EB7" w:rsidP="00F647FC">
                  <w:pPr>
                    <w:jc w:val="center"/>
                    <w:rPr>
                      <w:b/>
                      <w:color w:val="000000" w:themeColor="text1"/>
                    </w:rPr>
                  </w:pPr>
                  <w:r>
                    <w:rPr>
                      <w:b/>
                      <w:color w:val="000000" w:themeColor="text1"/>
                    </w:rPr>
                    <w:t>23</w:t>
                  </w:r>
                </w:p>
              </w:txbxContent>
            </v:textbox>
          </v:shape>
        </w:pict>
      </w:r>
      <w:r w:rsidR="0077516B">
        <w:rPr>
          <w:noProof/>
        </w:rPr>
        <w:drawing>
          <wp:inline distT="0" distB="0" distL="0" distR="0">
            <wp:extent cx="5944428" cy="1486894"/>
            <wp:effectExtent l="19050" t="0" r="0" b="0"/>
            <wp:docPr id="1416" name="Picture 17" descr="C:\Users\nupur\Desktop\monthly tasks\Admin user manual\Admin manual screen shots\master for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upur\Desktop\monthly tasks\Admin user manual\Admin manual screen shots\master form7.png"/>
                    <pic:cNvPicPr>
                      <a:picLocks noChangeAspect="1" noChangeArrowheads="1"/>
                    </pic:cNvPicPr>
                  </pic:nvPicPr>
                  <pic:blipFill>
                    <a:blip r:embed="rId276"/>
                    <a:srcRect t="19742"/>
                    <a:stretch>
                      <a:fillRect/>
                    </a:stretch>
                  </pic:blipFill>
                  <pic:spPr bwMode="auto">
                    <a:xfrm>
                      <a:off x="0" y="0"/>
                      <a:ext cx="5944428" cy="1486894"/>
                    </a:xfrm>
                    <a:prstGeom prst="rect">
                      <a:avLst/>
                    </a:prstGeom>
                    <a:noFill/>
                    <a:ln w="9525">
                      <a:noFill/>
                      <a:miter lim="800000"/>
                      <a:headEnd/>
                      <a:tailEnd/>
                    </a:ln>
                  </pic:spPr>
                </pic:pic>
              </a:graphicData>
            </a:graphic>
          </wp:inline>
        </w:drawing>
      </w:r>
    </w:p>
    <w:p w:rsidR="0077516B" w:rsidRDefault="009D52C8" w:rsidP="0077516B">
      <w:r>
        <w:rPr>
          <w:noProof/>
        </w:rPr>
        <w:pict>
          <v:shape id="_x0000_s1520" type="#_x0000_t120" style="position:absolute;left:0;text-align:left;margin-left:83.5pt;margin-top:356.4pt;width:23.65pt;height:27.55pt;z-index:252179456" fillcolor="#e36c0a [2409]" strokecolor="#f2f2f2 [3041]" strokeweight="1.5pt">
            <v:shadow on="t" type="perspective" color="#622423 [1605]" opacity=".5" offset="1pt" offset2="-1pt"/>
            <v:textbox style="mso-next-textbox:#_x0000_s1520">
              <w:txbxContent>
                <w:p w:rsidR="008C3EB7" w:rsidRPr="009E4666" w:rsidRDefault="008C3EB7" w:rsidP="009B52DA">
                  <w:pPr>
                    <w:jc w:val="center"/>
                    <w:rPr>
                      <w:b/>
                      <w:color w:val="000000" w:themeColor="text1"/>
                    </w:rPr>
                  </w:pPr>
                  <w:r>
                    <w:rPr>
                      <w:b/>
                      <w:color w:val="000000" w:themeColor="text1"/>
                    </w:rPr>
                    <w:t>5</w:t>
                  </w:r>
                </w:p>
              </w:txbxContent>
            </v:textbox>
          </v:shape>
        </w:pict>
      </w:r>
      <w:r>
        <w:rPr>
          <w:noProof/>
        </w:rPr>
        <w:pict>
          <v:shape id="_x0000_s1510" type="#_x0000_t120" style="position:absolute;left:0;text-align:left;margin-left:32.05pt;margin-top:332.5pt;width:23.65pt;height:27.55pt;z-index:252169216" fillcolor="#e36c0a [2409]" strokecolor="#f2f2f2 [3041]" strokeweight="1.5pt">
            <v:shadow on="t" type="perspective" color="#622423 [1605]" opacity=".5" offset="1pt" offset2="-1pt"/>
            <v:textbox style="mso-next-textbox:#_x0000_s1510">
              <w:txbxContent>
                <w:p w:rsidR="008C3EB7" w:rsidRPr="009E4666" w:rsidRDefault="008C3EB7" w:rsidP="00F647FC">
                  <w:pPr>
                    <w:jc w:val="center"/>
                    <w:rPr>
                      <w:b/>
                      <w:color w:val="000000" w:themeColor="text1"/>
                    </w:rPr>
                  </w:pPr>
                  <w:r>
                    <w:rPr>
                      <w:b/>
                      <w:color w:val="000000" w:themeColor="text1"/>
                    </w:rPr>
                    <w:t>4</w:t>
                  </w:r>
                </w:p>
              </w:txbxContent>
            </v:textbox>
          </v:shape>
        </w:pict>
      </w:r>
      <w:r w:rsidR="009B52DA" w:rsidRPr="009B52DA">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9B52DA">
        <w:rPr>
          <w:noProof/>
        </w:rPr>
        <w:drawing>
          <wp:inline distT="0" distB="0" distL="0" distR="0">
            <wp:extent cx="3813479" cy="4890052"/>
            <wp:effectExtent l="19050" t="0" r="0" b="0"/>
            <wp:docPr id="1437" name="Picture 33" descr="C:\Users\nupur\Desktop\monthly tasks\Admin user manual\Admin manual screen shots\edit tab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upur\Desktop\monthly tasks\Admin user manual\Admin manual screen shots\edit table3.png"/>
                    <pic:cNvPicPr>
                      <a:picLocks noChangeAspect="1" noChangeArrowheads="1"/>
                    </pic:cNvPicPr>
                  </pic:nvPicPr>
                  <pic:blipFill>
                    <a:blip r:embed="rId277"/>
                    <a:srcRect l="25495" t="8821" r="10288" b="37466"/>
                    <a:stretch>
                      <a:fillRect/>
                    </a:stretch>
                  </pic:blipFill>
                  <pic:spPr bwMode="auto">
                    <a:xfrm>
                      <a:off x="0" y="0"/>
                      <a:ext cx="3813479" cy="4890052"/>
                    </a:xfrm>
                    <a:prstGeom prst="rect">
                      <a:avLst/>
                    </a:prstGeom>
                    <a:noFill/>
                    <a:ln w="9525">
                      <a:noFill/>
                      <a:miter lim="800000"/>
                      <a:headEnd/>
                      <a:tailEnd/>
                    </a:ln>
                  </pic:spPr>
                </pic:pic>
              </a:graphicData>
            </a:graphic>
          </wp:inline>
        </w:drawing>
      </w:r>
    </w:p>
    <w:p w:rsidR="0077516B" w:rsidRDefault="009D52C8" w:rsidP="0077516B">
      <w:r>
        <w:rPr>
          <w:noProof/>
        </w:rPr>
        <w:lastRenderedPageBreak/>
        <w:pict>
          <v:shape id="_x0000_s1522" type="#_x0000_t120" style="position:absolute;left:0;text-align:left;margin-left:44.05pt;margin-top:297.4pt;width:23.65pt;height:27.55pt;z-index:252181504" fillcolor="#e36c0a [2409]" strokecolor="#f2f2f2 [3041]" strokeweight="1.5pt">
            <v:shadow on="t" type="perspective" color="#622423 [1605]" opacity=".5" offset="1pt" offset2="-1pt"/>
            <v:textbox style="mso-next-textbox:#_x0000_s1522">
              <w:txbxContent>
                <w:p w:rsidR="008C3EB7" w:rsidRPr="009E4666" w:rsidRDefault="008C3EB7" w:rsidP="00304A08">
                  <w:pPr>
                    <w:jc w:val="center"/>
                    <w:rPr>
                      <w:b/>
                      <w:color w:val="000000" w:themeColor="text1"/>
                    </w:rPr>
                  </w:pPr>
                  <w:r>
                    <w:rPr>
                      <w:b/>
                      <w:color w:val="000000" w:themeColor="text1"/>
                    </w:rPr>
                    <w:t>7</w:t>
                  </w:r>
                </w:p>
              </w:txbxContent>
            </v:textbox>
          </v:shape>
        </w:pict>
      </w:r>
      <w:r>
        <w:rPr>
          <w:noProof/>
        </w:rPr>
        <w:pict>
          <v:shape id="_x0000_s1521" type="#_x0000_t120" style="position:absolute;left:0;text-align:left;margin-left:103.5pt;margin-top:73.9pt;width:23.65pt;height:27.55pt;z-index:252180480" fillcolor="#e36c0a [2409]" strokecolor="#f2f2f2 [3041]" strokeweight="1.5pt">
            <v:shadow on="t" type="perspective" color="#622423 [1605]" opacity=".5" offset="1pt" offset2="-1pt"/>
            <v:textbox style="mso-next-textbox:#_x0000_s1521">
              <w:txbxContent>
                <w:p w:rsidR="008C3EB7" w:rsidRPr="009E4666" w:rsidRDefault="008C3EB7" w:rsidP="009B52DA">
                  <w:pPr>
                    <w:jc w:val="center"/>
                    <w:rPr>
                      <w:b/>
                      <w:color w:val="000000" w:themeColor="text1"/>
                    </w:rPr>
                  </w:pPr>
                  <w:r>
                    <w:rPr>
                      <w:b/>
                      <w:color w:val="000000" w:themeColor="text1"/>
                    </w:rPr>
                    <w:t>6</w:t>
                  </w:r>
                </w:p>
              </w:txbxContent>
            </v:textbox>
          </v:shape>
        </w:pict>
      </w:r>
      <w:r w:rsidR="009B52DA">
        <w:rPr>
          <w:noProof/>
        </w:rPr>
        <w:drawing>
          <wp:inline distT="0" distB="0" distL="0" distR="0">
            <wp:extent cx="5943600" cy="3956609"/>
            <wp:effectExtent l="19050" t="0" r="0" b="0"/>
            <wp:docPr id="1436" name="Picture 32" descr="C:\Users\nupur\Desktop\monthly tasks\Admin user manual\Admin manual screen shots\edit 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upur\Desktop\monthly tasks\Admin user manual\Admin manual screen shots\edit table2.png"/>
                    <pic:cNvPicPr>
                      <a:picLocks noChangeAspect="1" noChangeArrowheads="1"/>
                    </pic:cNvPicPr>
                  </pic:nvPicPr>
                  <pic:blipFill>
                    <a:blip r:embed="rId278"/>
                    <a:srcRect/>
                    <a:stretch>
                      <a:fillRect/>
                    </a:stretch>
                  </pic:blipFill>
                  <pic:spPr bwMode="auto">
                    <a:xfrm>
                      <a:off x="0" y="0"/>
                      <a:ext cx="5943600" cy="3956609"/>
                    </a:xfrm>
                    <a:prstGeom prst="rect">
                      <a:avLst/>
                    </a:prstGeom>
                    <a:noFill/>
                    <a:ln w="9525">
                      <a:noFill/>
                      <a:miter lim="800000"/>
                      <a:headEnd/>
                      <a:tailEnd/>
                    </a:ln>
                  </pic:spPr>
                </pic:pic>
              </a:graphicData>
            </a:graphic>
          </wp:inline>
        </w:drawing>
      </w:r>
    </w:p>
    <w:p w:rsidR="009B52DA" w:rsidRDefault="00304A08" w:rsidP="0077516B">
      <w:r>
        <w:rPr>
          <w:noProof/>
        </w:rPr>
        <w:drawing>
          <wp:inline distT="0" distB="0" distL="0" distR="0">
            <wp:extent cx="5943600" cy="359367"/>
            <wp:effectExtent l="19050" t="0" r="0" b="0"/>
            <wp:docPr id="1438" name="Picture 34" descr="C:\Users\nupur\Desktop\monthly tasks\Admin user manual\Admin manual screen shots\edit 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upur\Desktop\monthly tasks\Admin user manual\Admin manual screen shots\edit table1.png"/>
                    <pic:cNvPicPr>
                      <a:picLocks noChangeAspect="1" noChangeArrowheads="1"/>
                    </pic:cNvPicPr>
                  </pic:nvPicPr>
                  <pic:blipFill>
                    <a:blip r:embed="rId279"/>
                    <a:srcRect/>
                    <a:stretch>
                      <a:fillRect/>
                    </a:stretch>
                  </pic:blipFill>
                  <pic:spPr bwMode="auto">
                    <a:xfrm>
                      <a:off x="0" y="0"/>
                      <a:ext cx="5943600" cy="359367"/>
                    </a:xfrm>
                    <a:prstGeom prst="rect">
                      <a:avLst/>
                    </a:prstGeom>
                    <a:noFill/>
                    <a:ln w="9525">
                      <a:noFill/>
                      <a:miter lim="800000"/>
                      <a:headEnd/>
                      <a:tailEnd/>
                    </a:ln>
                  </pic:spPr>
                </pic:pic>
              </a:graphicData>
            </a:graphic>
          </wp:inline>
        </w:drawing>
      </w:r>
    </w:p>
    <w:p w:rsidR="00000000" w:rsidRDefault="009D52C8">
      <w:pPr>
        <w:rPr>
          <w:b/>
          <w:rPrChange w:id="681" w:author="nupur" w:date="2014-06-14T13:19:00Z">
            <w:rPr/>
          </w:rPrChange>
        </w:rPr>
        <w:pPrChange w:id="682" w:author="nupur" w:date="2014-06-14T13:19:00Z">
          <w:pPr>
            <w:pStyle w:val="ListParagraph"/>
            <w:numPr>
              <w:numId w:val="115"/>
            </w:numPr>
            <w:ind w:hanging="360"/>
          </w:pPr>
        </w:pPrChange>
      </w:pPr>
      <w:r w:rsidRPr="009D52C8">
        <w:rPr>
          <w:b/>
          <w:rPrChange w:id="683" w:author="nupur" w:date="2014-06-14T13:19:00Z">
            <w:rPr>
              <w:color w:val="0000FF"/>
              <w:u w:val="single"/>
            </w:rPr>
          </w:rPrChange>
        </w:rPr>
        <w:t>Steps to edit table matrix:</w:t>
      </w:r>
    </w:p>
    <w:p w:rsidR="009B52DA" w:rsidRDefault="009B52DA" w:rsidP="00304A08">
      <w:pPr>
        <w:pStyle w:val="ListParagraph"/>
        <w:numPr>
          <w:ilvl w:val="0"/>
          <w:numId w:val="115"/>
        </w:numPr>
      </w:pPr>
      <w:r>
        <w:t>Click on form dashboard</w:t>
      </w:r>
    </w:p>
    <w:p w:rsidR="009B52DA" w:rsidRDefault="009B52DA" w:rsidP="00304A08">
      <w:pPr>
        <w:pStyle w:val="ListParagraph"/>
        <w:numPr>
          <w:ilvl w:val="0"/>
          <w:numId w:val="115"/>
        </w:numPr>
      </w:pPr>
      <w:r>
        <w:t>Click on edit link against the form name</w:t>
      </w:r>
    </w:p>
    <w:p w:rsidR="009B52DA" w:rsidRDefault="009B52DA" w:rsidP="00304A08">
      <w:pPr>
        <w:pStyle w:val="ListParagraph"/>
        <w:numPr>
          <w:ilvl w:val="0"/>
          <w:numId w:val="115"/>
        </w:numPr>
      </w:pPr>
      <w:r>
        <w:t>Edit form name, header and footer and select operation to be performed</w:t>
      </w:r>
    </w:p>
    <w:p w:rsidR="009B52DA" w:rsidRDefault="009B52DA" w:rsidP="00304A08">
      <w:pPr>
        <w:pStyle w:val="ListParagraph"/>
        <w:numPr>
          <w:ilvl w:val="0"/>
          <w:numId w:val="115"/>
        </w:numPr>
      </w:pPr>
      <w:r>
        <w:t>Click on Update</w:t>
      </w:r>
    </w:p>
    <w:p w:rsidR="009B52DA" w:rsidRDefault="009B52DA" w:rsidP="00304A08">
      <w:pPr>
        <w:pStyle w:val="ListParagraph"/>
        <w:numPr>
          <w:ilvl w:val="0"/>
          <w:numId w:val="115"/>
        </w:numPr>
      </w:pPr>
      <w:r>
        <w:t>Edit details as per your requirement</w:t>
      </w:r>
    </w:p>
    <w:p w:rsidR="009B52DA" w:rsidRDefault="009B52DA" w:rsidP="00304A08">
      <w:pPr>
        <w:pStyle w:val="ListParagraph"/>
        <w:numPr>
          <w:ilvl w:val="0"/>
          <w:numId w:val="115"/>
        </w:numPr>
      </w:pPr>
      <w:r>
        <w:t>Click on Update button</w:t>
      </w:r>
    </w:p>
    <w:p w:rsidR="00304A08" w:rsidRDefault="00304A08" w:rsidP="00304A08">
      <w:r>
        <w:t>On successful update, you will be notified with a message as “</w:t>
      </w:r>
      <w:r w:rsidRPr="00887F38">
        <w:rPr>
          <w:b/>
        </w:rPr>
        <w:t xml:space="preserve">Form updated successfully” </w:t>
      </w:r>
      <w:r>
        <w:t>and you will be redirected to the dashboard</w:t>
      </w:r>
    </w:p>
    <w:p w:rsidR="00304A08" w:rsidRDefault="00304A08" w:rsidP="00304A08">
      <w:pPr>
        <w:ind w:left="360"/>
      </w:pPr>
    </w:p>
    <w:p w:rsidR="00D23409" w:rsidRDefault="00D23409">
      <w:pPr>
        <w:spacing w:line="276" w:lineRule="auto"/>
        <w:jc w:val="left"/>
      </w:pPr>
      <w:r>
        <w:br w:type="page"/>
      </w:r>
    </w:p>
    <w:p w:rsidR="0077516B" w:rsidRDefault="0077516B" w:rsidP="00C01380">
      <w:pPr>
        <w:pStyle w:val="ListParagraph"/>
        <w:numPr>
          <w:ilvl w:val="0"/>
          <w:numId w:val="112"/>
        </w:numPr>
      </w:pPr>
      <w:r>
        <w:lastRenderedPageBreak/>
        <w:t>Delete master form</w:t>
      </w:r>
    </w:p>
    <w:p w:rsidR="00C01380" w:rsidRDefault="009D52C8" w:rsidP="00C01380">
      <w:r>
        <w:rPr>
          <w:noProof/>
        </w:rPr>
        <w:pict>
          <v:shape id="_x0000_s1511" type="#_x0000_t120" style="position:absolute;left:0;text-align:left;margin-left:206.05pt;margin-top:160.4pt;width:23.65pt;height:27.55pt;z-index:252170240" fillcolor="#e36c0a [2409]" strokecolor="#f2f2f2 [3041]" strokeweight="1.5pt">
            <v:shadow on="t" type="perspective" color="#622423 [1605]" opacity=".5" offset="1pt" offset2="-1pt"/>
            <v:textbox style="mso-next-textbox:#_x0000_s1511">
              <w:txbxContent>
                <w:p w:rsidR="008C3EB7" w:rsidRPr="009E4666" w:rsidRDefault="008C3EB7" w:rsidP="00F647FC">
                  <w:pPr>
                    <w:jc w:val="center"/>
                    <w:rPr>
                      <w:b/>
                      <w:color w:val="000000" w:themeColor="text1"/>
                    </w:rPr>
                  </w:pPr>
                  <w:r>
                    <w:rPr>
                      <w:b/>
                      <w:color w:val="000000" w:themeColor="text1"/>
                    </w:rPr>
                    <w:t>1</w:t>
                  </w:r>
                </w:p>
              </w:txbxContent>
            </v:textbox>
          </v:shape>
        </w:pict>
      </w:r>
      <w:r w:rsidR="00C01380" w:rsidRPr="00C01380">
        <w:rPr>
          <w:noProof/>
        </w:rPr>
        <w:drawing>
          <wp:inline distT="0" distB="0" distL="0" distR="0">
            <wp:extent cx="5943600" cy="2254599"/>
            <wp:effectExtent l="19050" t="0" r="0" b="0"/>
            <wp:docPr id="1429" name="Picture 26" descr="C:\Users\nupur\Desktop\monthly tasks\Admin user manual\Admin manual screen shots\form s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upur\Desktop\monthly tasks\Admin user manual\Admin manual screen shots\form sashboard.png"/>
                    <pic:cNvPicPr>
                      <a:picLocks noChangeAspect="1" noChangeArrowheads="1"/>
                    </pic:cNvPicPr>
                  </pic:nvPicPr>
                  <pic:blipFill>
                    <a:blip r:embed="rId275"/>
                    <a:srcRect/>
                    <a:stretch>
                      <a:fillRect/>
                    </a:stretch>
                  </pic:blipFill>
                  <pic:spPr bwMode="auto">
                    <a:xfrm>
                      <a:off x="0" y="0"/>
                      <a:ext cx="5943600" cy="2254599"/>
                    </a:xfrm>
                    <a:prstGeom prst="rect">
                      <a:avLst/>
                    </a:prstGeom>
                    <a:noFill/>
                    <a:ln w="9525">
                      <a:noFill/>
                      <a:miter lim="800000"/>
                      <a:headEnd/>
                      <a:tailEnd/>
                    </a:ln>
                  </pic:spPr>
                </pic:pic>
              </a:graphicData>
            </a:graphic>
          </wp:inline>
        </w:drawing>
      </w:r>
    </w:p>
    <w:p w:rsidR="0077516B" w:rsidRDefault="009D52C8" w:rsidP="0077516B">
      <w:r>
        <w:rPr>
          <w:noProof/>
        </w:rPr>
        <w:pict>
          <v:shape id="_x0000_s1513" type="#_x0000_t120" style="position:absolute;left:0;text-align:left;margin-left:84.6pt;margin-top:212pt;width:23.65pt;height:27.55pt;z-index:252172288" fillcolor="#e36c0a [2409]" strokecolor="#f2f2f2 [3041]" strokeweight="1.5pt">
            <v:shadow on="t" type="perspective" color="#622423 [1605]" opacity=".5" offset="1pt" offset2="-1pt"/>
            <v:textbox style="mso-next-textbox:#_x0000_s1513">
              <w:txbxContent>
                <w:p w:rsidR="008C3EB7" w:rsidRPr="009E4666" w:rsidRDefault="008C3EB7" w:rsidP="00F647FC">
                  <w:pPr>
                    <w:jc w:val="center"/>
                    <w:rPr>
                      <w:b/>
                      <w:color w:val="000000" w:themeColor="text1"/>
                    </w:rPr>
                  </w:pPr>
                  <w:r>
                    <w:rPr>
                      <w:b/>
                      <w:color w:val="000000" w:themeColor="text1"/>
                    </w:rPr>
                    <w:t>3</w:t>
                  </w:r>
                </w:p>
              </w:txbxContent>
            </v:textbox>
          </v:shape>
        </w:pict>
      </w:r>
      <w:r>
        <w:rPr>
          <w:noProof/>
        </w:rPr>
        <w:pict>
          <v:shape id="_x0000_s1512" type="#_x0000_t120" style="position:absolute;left:0;text-align:left;margin-left:450.2pt;margin-top:59.85pt;width:23.65pt;height:27.55pt;z-index:252171264" fillcolor="#e36c0a [2409]" strokecolor="#f2f2f2 [3041]" strokeweight="1.5pt">
            <v:shadow on="t" type="perspective" color="#622423 [1605]" opacity=".5" offset="1pt" offset2="-1pt"/>
            <v:textbox style="mso-next-textbox:#_x0000_s1512">
              <w:txbxContent>
                <w:p w:rsidR="008C3EB7" w:rsidRPr="009E4666" w:rsidRDefault="008C3EB7" w:rsidP="00F647FC">
                  <w:pPr>
                    <w:jc w:val="center"/>
                    <w:rPr>
                      <w:b/>
                      <w:color w:val="000000" w:themeColor="text1"/>
                    </w:rPr>
                  </w:pPr>
                  <w:r>
                    <w:rPr>
                      <w:b/>
                      <w:color w:val="000000" w:themeColor="text1"/>
                    </w:rPr>
                    <w:t>2</w:t>
                  </w:r>
                </w:p>
              </w:txbxContent>
            </v:textbox>
          </v:shape>
        </w:pict>
      </w:r>
      <w:r w:rsidR="0077516B">
        <w:rPr>
          <w:noProof/>
        </w:rPr>
        <w:drawing>
          <wp:inline distT="0" distB="0" distL="0" distR="0">
            <wp:extent cx="5943600" cy="1511166"/>
            <wp:effectExtent l="19050" t="0" r="0" b="0"/>
            <wp:docPr id="1419" name="Picture 20" descr="C:\Users\nupur\Desktop\monthly tasks\Admin user manual\Admin manual screen shots\master for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pur\Desktop\monthly tasks\Admin user manual\Admin manual screen shots\master form11.png"/>
                    <pic:cNvPicPr>
                      <a:picLocks noChangeAspect="1" noChangeArrowheads="1"/>
                    </pic:cNvPicPr>
                  </pic:nvPicPr>
                  <pic:blipFill>
                    <a:blip r:embed="rId280"/>
                    <a:srcRect/>
                    <a:stretch>
                      <a:fillRect/>
                    </a:stretch>
                  </pic:blipFill>
                  <pic:spPr bwMode="auto">
                    <a:xfrm>
                      <a:off x="0" y="0"/>
                      <a:ext cx="5943600" cy="1511166"/>
                    </a:xfrm>
                    <a:prstGeom prst="rect">
                      <a:avLst/>
                    </a:prstGeom>
                    <a:noFill/>
                    <a:ln w="9525">
                      <a:noFill/>
                      <a:miter lim="800000"/>
                      <a:headEnd/>
                      <a:tailEnd/>
                    </a:ln>
                  </pic:spPr>
                </pic:pic>
              </a:graphicData>
            </a:graphic>
          </wp:inline>
        </w:drawing>
      </w:r>
      <w:r w:rsidR="0077516B">
        <w:rPr>
          <w:noProof/>
        </w:rPr>
        <w:drawing>
          <wp:inline distT="0" distB="0" distL="0" distR="0">
            <wp:extent cx="3100705" cy="1717675"/>
            <wp:effectExtent l="19050" t="0" r="4445" b="0"/>
            <wp:docPr id="1420" name="Picture 21" descr="C:\Users\nupur\Desktop\monthly tasks\Admin user manual\Admin manual screen shots\master form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pur\Desktop\monthly tasks\Admin user manual\Admin manual screen shots\master form12.png"/>
                    <pic:cNvPicPr>
                      <a:picLocks noChangeAspect="1" noChangeArrowheads="1"/>
                    </pic:cNvPicPr>
                  </pic:nvPicPr>
                  <pic:blipFill>
                    <a:blip r:embed="rId281"/>
                    <a:srcRect/>
                    <a:stretch>
                      <a:fillRect/>
                    </a:stretch>
                  </pic:blipFill>
                  <pic:spPr bwMode="auto">
                    <a:xfrm>
                      <a:off x="0" y="0"/>
                      <a:ext cx="3100705" cy="1717675"/>
                    </a:xfrm>
                    <a:prstGeom prst="rect">
                      <a:avLst/>
                    </a:prstGeom>
                    <a:noFill/>
                    <a:ln w="9525">
                      <a:noFill/>
                      <a:miter lim="800000"/>
                      <a:headEnd/>
                      <a:tailEnd/>
                    </a:ln>
                  </pic:spPr>
                </pic:pic>
              </a:graphicData>
            </a:graphic>
          </wp:inline>
        </w:drawing>
      </w:r>
      <w:r w:rsidR="0077516B">
        <w:rPr>
          <w:noProof/>
        </w:rPr>
        <w:drawing>
          <wp:inline distT="0" distB="0" distL="0" distR="0">
            <wp:extent cx="5943600" cy="1927986"/>
            <wp:effectExtent l="19050" t="0" r="0" b="0"/>
            <wp:docPr id="1421" name="Picture 22" descr="C:\Users\nupur\Desktop\monthly tasks\Admin user manual\Admin manual screen shots\master form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pur\Desktop\monthly tasks\Admin user manual\Admin manual screen shots\master form13.png"/>
                    <pic:cNvPicPr>
                      <a:picLocks noChangeAspect="1" noChangeArrowheads="1"/>
                    </pic:cNvPicPr>
                  </pic:nvPicPr>
                  <pic:blipFill>
                    <a:blip r:embed="rId282"/>
                    <a:srcRect/>
                    <a:stretch>
                      <a:fillRect/>
                    </a:stretch>
                  </pic:blipFill>
                  <pic:spPr bwMode="auto">
                    <a:xfrm>
                      <a:off x="0" y="0"/>
                      <a:ext cx="5943600" cy="1927986"/>
                    </a:xfrm>
                    <a:prstGeom prst="rect">
                      <a:avLst/>
                    </a:prstGeom>
                    <a:noFill/>
                    <a:ln w="9525">
                      <a:noFill/>
                      <a:miter lim="800000"/>
                      <a:headEnd/>
                      <a:tailEnd/>
                    </a:ln>
                  </pic:spPr>
                </pic:pic>
              </a:graphicData>
            </a:graphic>
          </wp:inline>
        </w:drawing>
      </w:r>
    </w:p>
    <w:p w:rsidR="00D23409" w:rsidRPr="00D23409" w:rsidRDefault="00D23409" w:rsidP="0077516B">
      <w:pPr>
        <w:rPr>
          <w:b/>
        </w:rPr>
      </w:pPr>
      <w:r w:rsidRPr="00D23409">
        <w:rPr>
          <w:b/>
        </w:rPr>
        <w:lastRenderedPageBreak/>
        <w:t>Steps to delete master form:</w:t>
      </w:r>
    </w:p>
    <w:p w:rsidR="00D23409" w:rsidRDefault="00D23409" w:rsidP="00D23409">
      <w:pPr>
        <w:pStyle w:val="ListParagraph"/>
        <w:numPr>
          <w:ilvl w:val="0"/>
          <w:numId w:val="116"/>
        </w:numPr>
      </w:pPr>
      <w:r>
        <w:t>Click on form dashboard</w:t>
      </w:r>
    </w:p>
    <w:p w:rsidR="00D23409" w:rsidRDefault="00D23409" w:rsidP="00D23409">
      <w:pPr>
        <w:pStyle w:val="ListParagraph"/>
        <w:numPr>
          <w:ilvl w:val="0"/>
          <w:numId w:val="116"/>
        </w:numPr>
      </w:pPr>
      <w:r>
        <w:t>Click on delete link against the form name from the listing</w:t>
      </w:r>
    </w:p>
    <w:p w:rsidR="00D23409" w:rsidRDefault="00D23409" w:rsidP="00D23409">
      <w:pPr>
        <w:pStyle w:val="ListParagraph"/>
        <w:numPr>
          <w:ilvl w:val="0"/>
          <w:numId w:val="116"/>
        </w:numPr>
      </w:pPr>
      <w:r>
        <w:t>On confirmation, click on Ok</w:t>
      </w:r>
    </w:p>
    <w:p w:rsidR="00D23409" w:rsidRPr="000D1187" w:rsidRDefault="00D23409" w:rsidP="0077516B">
      <w:pPr>
        <w:rPr>
          <w:b/>
        </w:rPr>
      </w:pPr>
      <w:r>
        <w:t>On successful deletion, you will be notified with a message as “</w:t>
      </w:r>
      <w:r w:rsidRPr="000D1187">
        <w:rPr>
          <w:b/>
        </w:rPr>
        <w:t>Table deleted successfully”</w:t>
      </w:r>
    </w:p>
    <w:p w:rsidR="00000000" w:rsidRDefault="0077516B">
      <w:pPr>
        <w:pStyle w:val="Heading3"/>
        <w:pPrChange w:id="684" w:author="nupur" w:date="2014-06-13T13:24:00Z">
          <w:pPr>
            <w:pStyle w:val="Heading4"/>
          </w:pPr>
        </w:pPrChange>
      </w:pPr>
      <w:r>
        <w:t>Edit form</w:t>
      </w:r>
    </w:p>
    <w:p w:rsidR="00D87BD1" w:rsidRPr="00D87BD1" w:rsidRDefault="00D87BD1" w:rsidP="00D87BD1">
      <w:r>
        <w:t>Administrator can edit form details as per their requirement</w:t>
      </w:r>
    </w:p>
    <w:p w:rsidR="0077516B" w:rsidRDefault="009D52C8" w:rsidP="0077516B">
      <w:r>
        <w:rPr>
          <w:noProof/>
        </w:rPr>
        <w:pict>
          <v:shape id="_x0000_s1514" type="#_x0000_t120" style="position:absolute;left:0;text-align:left;margin-left:296.2pt;margin-top:132.7pt;width:23.65pt;height:27.55pt;z-index:252173312" fillcolor="#e36c0a [2409]" strokecolor="#f2f2f2 [3041]" strokeweight="1.5pt">
            <v:shadow on="t" type="perspective" color="#622423 [1605]" opacity=".5" offset="1pt" offset2="-1pt"/>
            <v:textbox style="mso-next-textbox:#_x0000_s1514">
              <w:txbxContent>
                <w:p w:rsidR="008C3EB7" w:rsidRPr="009E4666" w:rsidRDefault="008C3EB7" w:rsidP="00F647FC">
                  <w:pPr>
                    <w:jc w:val="center"/>
                    <w:rPr>
                      <w:b/>
                      <w:color w:val="000000" w:themeColor="text1"/>
                    </w:rPr>
                  </w:pPr>
                  <w:r>
                    <w:rPr>
                      <w:b/>
                      <w:color w:val="000000" w:themeColor="text1"/>
                    </w:rPr>
                    <w:t>1</w:t>
                  </w:r>
                </w:p>
              </w:txbxContent>
            </v:textbox>
          </v:shape>
        </w:pict>
      </w:r>
      <w:r w:rsidR="0077516B">
        <w:rPr>
          <w:noProof/>
        </w:rPr>
        <w:drawing>
          <wp:inline distT="0" distB="0" distL="0" distR="0">
            <wp:extent cx="5943600" cy="2258397"/>
            <wp:effectExtent l="19050" t="0" r="0" b="0"/>
            <wp:docPr id="1422" name="Picture 23" descr="C:\Users\nupur\Desktop\monthly tasks\Admin user manual\Admin manual screen shots\edi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upur\Desktop\monthly tasks\Admin user manual\Admin manual screen shots\edit form.png"/>
                    <pic:cNvPicPr>
                      <a:picLocks noChangeAspect="1" noChangeArrowheads="1"/>
                    </pic:cNvPicPr>
                  </pic:nvPicPr>
                  <pic:blipFill>
                    <a:blip r:embed="rId283"/>
                    <a:srcRect/>
                    <a:stretch>
                      <a:fillRect/>
                    </a:stretch>
                  </pic:blipFill>
                  <pic:spPr bwMode="auto">
                    <a:xfrm>
                      <a:off x="0" y="0"/>
                      <a:ext cx="5943600" cy="2258397"/>
                    </a:xfrm>
                    <a:prstGeom prst="rect">
                      <a:avLst/>
                    </a:prstGeom>
                    <a:noFill/>
                    <a:ln w="9525">
                      <a:noFill/>
                      <a:miter lim="800000"/>
                      <a:headEnd/>
                      <a:tailEnd/>
                    </a:ln>
                  </pic:spPr>
                </pic:pic>
              </a:graphicData>
            </a:graphic>
          </wp:inline>
        </w:drawing>
      </w:r>
    </w:p>
    <w:p w:rsidR="0077516B" w:rsidRDefault="009D52C8" w:rsidP="0077516B">
      <w:r>
        <w:rPr>
          <w:noProof/>
        </w:rPr>
        <w:lastRenderedPageBreak/>
        <w:pict>
          <v:shape id="_x0000_s1516" type="#_x0000_t120" style="position:absolute;left:0;text-align:left;margin-left:133.4pt;margin-top:485.3pt;width:23.65pt;height:27.55pt;z-index:252175360" fillcolor="#e36c0a [2409]" strokecolor="#f2f2f2 [3041]" strokeweight="1.5pt">
            <v:shadow on="t" type="perspective" color="#622423 [1605]" opacity=".5" offset="1pt" offset2="-1pt"/>
            <v:textbox style="mso-next-textbox:#_x0000_s1516">
              <w:txbxContent>
                <w:p w:rsidR="008C3EB7" w:rsidRPr="009E4666" w:rsidRDefault="008C3EB7" w:rsidP="001D1C9C">
                  <w:pPr>
                    <w:jc w:val="center"/>
                    <w:rPr>
                      <w:b/>
                      <w:color w:val="000000" w:themeColor="text1"/>
                    </w:rPr>
                  </w:pPr>
                  <w:r>
                    <w:rPr>
                      <w:b/>
                      <w:color w:val="000000" w:themeColor="text1"/>
                    </w:rPr>
                    <w:t>3</w:t>
                  </w:r>
                </w:p>
              </w:txbxContent>
            </v:textbox>
          </v:shape>
        </w:pict>
      </w:r>
      <w:r>
        <w:rPr>
          <w:noProof/>
        </w:rPr>
        <w:pict>
          <v:shape id="_x0000_s1515" type="#_x0000_t120" style="position:absolute;left:0;text-align:left;margin-left:87.1pt;margin-top:5.15pt;width:23.65pt;height:27.55pt;z-index:252174336" fillcolor="#e36c0a [2409]" strokecolor="#f2f2f2 [3041]" strokeweight="1.5pt">
            <v:shadow on="t" type="perspective" color="#622423 [1605]" opacity=".5" offset="1pt" offset2="-1pt"/>
            <v:textbox style="mso-next-textbox:#_x0000_s1515">
              <w:txbxContent>
                <w:p w:rsidR="008C3EB7" w:rsidRPr="009E4666" w:rsidRDefault="008C3EB7" w:rsidP="001D1C9C">
                  <w:pPr>
                    <w:jc w:val="center"/>
                    <w:rPr>
                      <w:b/>
                      <w:color w:val="000000" w:themeColor="text1"/>
                    </w:rPr>
                  </w:pPr>
                  <w:r>
                    <w:rPr>
                      <w:b/>
                      <w:color w:val="000000" w:themeColor="text1"/>
                    </w:rPr>
                    <w:t>2</w:t>
                  </w:r>
                </w:p>
              </w:txbxContent>
            </v:textbox>
          </v:shape>
        </w:pict>
      </w:r>
      <w:r w:rsidR="0077516B">
        <w:rPr>
          <w:noProof/>
        </w:rPr>
        <w:drawing>
          <wp:inline distT="0" distB="0" distL="0" distR="0">
            <wp:extent cx="5943600" cy="6548524"/>
            <wp:effectExtent l="19050" t="0" r="0" b="0"/>
            <wp:docPr id="1423" name="Picture 24" descr="C:\Users\nupur\Desktop\monthly tasks\Admin user manual\Admin manual screen shots\edit 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upur\Desktop\monthly tasks\Admin user manual\Admin manual screen shots\edit form1.png"/>
                    <pic:cNvPicPr>
                      <a:picLocks noChangeAspect="1" noChangeArrowheads="1"/>
                    </pic:cNvPicPr>
                  </pic:nvPicPr>
                  <pic:blipFill>
                    <a:blip r:embed="rId284"/>
                    <a:srcRect/>
                    <a:stretch>
                      <a:fillRect/>
                    </a:stretch>
                  </pic:blipFill>
                  <pic:spPr bwMode="auto">
                    <a:xfrm>
                      <a:off x="0" y="0"/>
                      <a:ext cx="5943600" cy="6548524"/>
                    </a:xfrm>
                    <a:prstGeom prst="rect">
                      <a:avLst/>
                    </a:prstGeom>
                    <a:noFill/>
                    <a:ln w="9525">
                      <a:noFill/>
                      <a:miter lim="800000"/>
                      <a:headEnd/>
                      <a:tailEnd/>
                    </a:ln>
                  </pic:spPr>
                </pic:pic>
              </a:graphicData>
            </a:graphic>
          </wp:inline>
        </w:drawing>
      </w:r>
    </w:p>
    <w:p w:rsidR="0077516B" w:rsidRDefault="0077516B" w:rsidP="0077516B">
      <w:r>
        <w:rPr>
          <w:noProof/>
        </w:rPr>
        <w:drawing>
          <wp:inline distT="0" distB="0" distL="0" distR="0">
            <wp:extent cx="5820410" cy="445135"/>
            <wp:effectExtent l="19050" t="0" r="8890" b="0"/>
            <wp:docPr id="1424" name="Picture 25" descr="C:\Users\nupur\Desktop\monthly tasks\Admin user manual\Admin manual screen shots\edit for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upur\Desktop\monthly tasks\Admin user manual\Admin manual screen shots\edit form3.png"/>
                    <pic:cNvPicPr>
                      <a:picLocks noChangeAspect="1" noChangeArrowheads="1"/>
                    </pic:cNvPicPr>
                  </pic:nvPicPr>
                  <pic:blipFill>
                    <a:blip r:embed="rId285"/>
                    <a:srcRect/>
                    <a:stretch>
                      <a:fillRect/>
                    </a:stretch>
                  </pic:blipFill>
                  <pic:spPr bwMode="auto">
                    <a:xfrm>
                      <a:off x="0" y="0"/>
                      <a:ext cx="5820410" cy="445135"/>
                    </a:xfrm>
                    <a:prstGeom prst="rect">
                      <a:avLst/>
                    </a:prstGeom>
                    <a:noFill/>
                    <a:ln w="9525">
                      <a:noFill/>
                      <a:miter lim="800000"/>
                      <a:headEnd/>
                      <a:tailEnd/>
                    </a:ln>
                  </pic:spPr>
                </pic:pic>
              </a:graphicData>
            </a:graphic>
          </wp:inline>
        </w:drawing>
      </w:r>
    </w:p>
    <w:p w:rsidR="0010784B" w:rsidRPr="0010784B" w:rsidRDefault="0010784B" w:rsidP="0077516B">
      <w:pPr>
        <w:rPr>
          <w:b/>
        </w:rPr>
      </w:pPr>
      <w:r w:rsidRPr="0010784B">
        <w:rPr>
          <w:b/>
        </w:rPr>
        <w:t>Steps to edit form:</w:t>
      </w:r>
    </w:p>
    <w:p w:rsidR="0010784B" w:rsidRDefault="0010784B" w:rsidP="0010784B">
      <w:pPr>
        <w:pStyle w:val="ListParagraph"/>
        <w:numPr>
          <w:ilvl w:val="0"/>
          <w:numId w:val="117"/>
        </w:numPr>
      </w:pPr>
      <w:r>
        <w:lastRenderedPageBreak/>
        <w:t>Click on Manage master form from manage content under administration menu from left accordion</w:t>
      </w:r>
    </w:p>
    <w:p w:rsidR="0010784B" w:rsidRDefault="0010784B" w:rsidP="0010784B">
      <w:pPr>
        <w:pStyle w:val="ListParagraph"/>
        <w:numPr>
          <w:ilvl w:val="0"/>
          <w:numId w:val="117"/>
        </w:numPr>
      </w:pPr>
      <w:r>
        <w:t>Click on Edit form link</w:t>
      </w:r>
    </w:p>
    <w:p w:rsidR="0010784B" w:rsidRDefault="0010784B" w:rsidP="0010784B">
      <w:pPr>
        <w:pStyle w:val="ListParagraph"/>
        <w:numPr>
          <w:ilvl w:val="0"/>
          <w:numId w:val="117"/>
        </w:numPr>
      </w:pPr>
      <w:r>
        <w:t>Edit the details as per your requirement</w:t>
      </w:r>
    </w:p>
    <w:p w:rsidR="0010784B" w:rsidRDefault="0010784B" w:rsidP="0010784B">
      <w:pPr>
        <w:pStyle w:val="ListParagraph"/>
        <w:numPr>
          <w:ilvl w:val="0"/>
          <w:numId w:val="117"/>
        </w:numPr>
      </w:pPr>
      <w:r>
        <w:t>Click on Update button</w:t>
      </w:r>
    </w:p>
    <w:p w:rsidR="0010784B" w:rsidRPr="0010784B" w:rsidRDefault="0010784B" w:rsidP="0010784B">
      <w:pPr>
        <w:rPr>
          <w:b/>
        </w:rPr>
      </w:pPr>
      <w:r>
        <w:t>On successful update, you will be notified with a message as “</w:t>
      </w:r>
      <w:r w:rsidRPr="0010784B">
        <w:rPr>
          <w:b/>
        </w:rPr>
        <w:t>Form details updated successfully”</w:t>
      </w:r>
    </w:p>
    <w:p w:rsidR="00000000" w:rsidRDefault="009D52C8">
      <w:pPr>
        <w:pStyle w:val="Heading3"/>
        <w:rPr>
          <w:rPrChange w:id="685" w:author="nupur" w:date="2014-06-13T12:52:00Z">
            <w:rPr>
              <w:highlight w:val="yellow"/>
            </w:rPr>
          </w:rPrChange>
        </w:rPr>
        <w:pPrChange w:id="686" w:author="nupur" w:date="2014-06-13T13:24:00Z">
          <w:pPr>
            <w:pStyle w:val="Heading4"/>
          </w:pPr>
        </w:pPrChange>
      </w:pPr>
      <w:r w:rsidRPr="009D52C8">
        <w:rPr>
          <w:rPrChange w:id="687" w:author="nupur" w:date="2014-06-13T12:52:00Z">
            <w:rPr>
              <w:iCs w:val="0"/>
              <w:color w:val="0000FF"/>
              <w:highlight w:val="yellow"/>
              <w:u w:val="single"/>
            </w:rPr>
          </w:rPrChange>
        </w:rPr>
        <w:t>Test form</w:t>
      </w:r>
    </w:p>
    <w:p w:rsidR="00E14712" w:rsidRPr="00E14712" w:rsidRDefault="00E14712" w:rsidP="00E14712">
      <w:r>
        <w:t>Administrator can test master form created</w:t>
      </w:r>
    </w:p>
    <w:p w:rsidR="00C01380" w:rsidRDefault="00C01380" w:rsidP="00C01380">
      <w:r>
        <w:rPr>
          <w:noProof/>
        </w:rPr>
        <w:drawing>
          <wp:inline distT="0" distB="0" distL="0" distR="0">
            <wp:extent cx="5943600" cy="2238690"/>
            <wp:effectExtent l="19050" t="0" r="0" b="0"/>
            <wp:docPr id="1431" name="Picture 27" descr="C:\Users\nupur\Desktop\monthly tasks\Admin user manual\Admin manual screen shots\tes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upur\Desktop\monthly tasks\Admin user manual\Admin manual screen shots\test form.png"/>
                    <pic:cNvPicPr>
                      <a:picLocks noChangeAspect="1" noChangeArrowheads="1"/>
                    </pic:cNvPicPr>
                  </pic:nvPicPr>
                  <pic:blipFill>
                    <a:blip r:embed="rId286"/>
                    <a:srcRect/>
                    <a:stretch>
                      <a:fillRect/>
                    </a:stretch>
                  </pic:blipFill>
                  <pic:spPr bwMode="auto">
                    <a:xfrm>
                      <a:off x="0" y="0"/>
                      <a:ext cx="5943600" cy="2238690"/>
                    </a:xfrm>
                    <a:prstGeom prst="rect">
                      <a:avLst/>
                    </a:prstGeom>
                    <a:noFill/>
                    <a:ln w="9525">
                      <a:noFill/>
                      <a:miter lim="800000"/>
                      <a:headEnd/>
                      <a:tailEnd/>
                    </a:ln>
                  </pic:spPr>
                </pic:pic>
              </a:graphicData>
            </a:graphic>
          </wp:inline>
        </w:drawing>
      </w:r>
    </w:p>
    <w:p w:rsidR="00C01380" w:rsidRPr="00C01380" w:rsidRDefault="006150A9" w:rsidP="00C01380">
      <w:ins w:id="688" w:author="nupur" w:date="2014-06-13T12:50:00Z">
        <w:r>
          <w:rPr>
            <w:noProof/>
            <w:rPrChange w:id="689">
              <w:rPr>
                <w:rFonts w:eastAsiaTheme="majorEastAsia" w:cstheme="majorBidi"/>
                <w:bCs/>
                <w:iCs/>
                <w:noProof/>
                <w:color w:val="0000FF"/>
                <w:u w:val="single"/>
              </w:rPr>
            </w:rPrChange>
          </w:rPr>
          <w:drawing>
            <wp:inline distT="0" distB="0" distL="0" distR="0">
              <wp:extent cx="5943600" cy="2713083"/>
              <wp:effectExtent l="19050" t="0" r="0" b="0"/>
              <wp:docPr id="3757" name="Picture 30" descr="C:\Users\nupur\Desktop\monthly tasks\Admin user manual\Admin manual screen shots\test 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upur\Desktop\monthly tasks\Admin user manual\Admin manual screen shots\test form2.png"/>
                      <pic:cNvPicPr>
                        <a:picLocks noChangeAspect="1" noChangeArrowheads="1"/>
                      </pic:cNvPicPr>
                    </pic:nvPicPr>
                    <pic:blipFill>
                      <a:blip r:embed="rId287"/>
                      <a:srcRect/>
                      <a:stretch>
                        <a:fillRect/>
                      </a:stretch>
                    </pic:blipFill>
                    <pic:spPr bwMode="auto">
                      <a:xfrm>
                        <a:off x="0" y="0"/>
                        <a:ext cx="5943600" cy="2713083"/>
                      </a:xfrm>
                      <a:prstGeom prst="rect">
                        <a:avLst/>
                      </a:prstGeom>
                      <a:noFill/>
                      <a:ln w="9525">
                        <a:noFill/>
                        <a:miter lim="800000"/>
                        <a:headEnd/>
                        <a:tailEnd/>
                      </a:ln>
                    </pic:spPr>
                  </pic:pic>
                </a:graphicData>
              </a:graphic>
            </wp:inline>
          </w:drawing>
        </w:r>
      </w:ins>
      <w:del w:id="690" w:author="nupur" w:date="2014-06-13T12:50:00Z">
        <w:r>
          <w:rPr>
            <w:noProof/>
            <w:rPrChange w:id="691">
              <w:rPr>
                <w:rFonts w:eastAsiaTheme="majorEastAsia" w:cstheme="majorBidi"/>
                <w:bCs/>
                <w:iCs/>
                <w:noProof/>
                <w:color w:val="0000FF"/>
                <w:u w:val="single"/>
              </w:rPr>
            </w:rPrChange>
          </w:rPr>
          <w:drawing>
            <wp:inline distT="0" distB="0" distL="0" distR="0">
              <wp:extent cx="5943600" cy="1166008"/>
              <wp:effectExtent l="19050" t="0" r="0" b="0"/>
              <wp:docPr id="1432" name="Picture 28" descr="C:\Users\nupur\Desktop\monthly tasks\Admin user manual\Admin manual screen shots\test 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upur\Desktop\monthly tasks\Admin user manual\Admin manual screen shots\test form1.png"/>
                      <pic:cNvPicPr>
                        <a:picLocks noChangeAspect="1" noChangeArrowheads="1"/>
                      </pic:cNvPicPr>
                    </pic:nvPicPr>
                    <pic:blipFill>
                      <a:blip r:embed="rId288"/>
                      <a:srcRect/>
                      <a:stretch>
                        <a:fillRect/>
                      </a:stretch>
                    </pic:blipFill>
                    <pic:spPr bwMode="auto">
                      <a:xfrm>
                        <a:off x="0" y="0"/>
                        <a:ext cx="5943600" cy="1166008"/>
                      </a:xfrm>
                      <a:prstGeom prst="rect">
                        <a:avLst/>
                      </a:prstGeom>
                      <a:noFill/>
                      <a:ln w="9525">
                        <a:noFill/>
                        <a:miter lim="800000"/>
                        <a:headEnd/>
                        <a:tailEnd/>
                      </a:ln>
                    </pic:spPr>
                  </pic:pic>
                </a:graphicData>
              </a:graphic>
            </wp:inline>
          </w:drawing>
        </w:r>
      </w:del>
    </w:p>
    <w:p w:rsidR="0077516B" w:rsidRPr="0077516B" w:rsidRDefault="0077516B" w:rsidP="0077516B"/>
    <w:p w:rsidR="00000000" w:rsidRDefault="0077516B">
      <w:pPr>
        <w:pStyle w:val="Heading3"/>
        <w:pPrChange w:id="692" w:author="nupur" w:date="2014-06-13T13:24:00Z">
          <w:pPr>
            <w:pStyle w:val="Heading4"/>
          </w:pPr>
        </w:pPrChange>
      </w:pPr>
      <w:r>
        <w:t>Approve form</w:t>
      </w:r>
    </w:p>
    <w:p w:rsidR="00E14712" w:rsidRPr="00E14712" w:rsidRDefault="00E14712" w:rsidP="00E14712">
      <w:r>
        <w:t>Administrator can approve master form create</w:t>
      </w:r>
      <w:r w:rsidR="00845F3F">
        <w:t>d</w:t>
      </w:r>
    </w:p>
    <w:p w:rsidR="0077516B" w:rsidRDefault="009D52C8" w:rsidP="0075725E">
      <w:r>
        <w:rPr>
          <w:noProof/>
        </w:rPr>
        <w:pict>
          <v:shape id="_x0000_s1517" type="#_x0000_t120" style="position:absolute;left:0;text-align:left;margin-left:357.6pt;margin-top:131.35pt;width:23.65pt;height:27.55pt;z-index:252176384" fillcolor="#e36c0a [2409]" strokecolor="#f2f2f2 [3041]" strokeweight="1.5pt">
            <v:shadow on="t" type="perspective" color="#622423 [1605]" opacity=".5" offset="1pt" offset2="-1pt"/>
            <v:textbox style="mso-next-textbox:#_x0000_s1517">
              <w:txbxContent>
                <w:p w:rsidR="008C3EB7" w:rsidRPr="009E4666" w:rsidRDefault="008C3EB7" w:rsidP="001D1C9C">
                  <w:pPr>
                    <w:jc w:val="center"/>
                    <w:rPr>
                      <w:b/>
                      <w:color w:val="000000" w:themeColor="text1"/>
                    </w:rPr>
                  </w:pPr>
                  <w:r>
                    <w:rPr>
                      <w:b/>
                      <w:color w:val="000000" w:themeColor="text1"/>
                    </w:rPr>
                    <w:t>1</w:t>
                  </w:r>
                </w:p>
              </w:txbxContent>
            </v:textbox>
          </v:shape>
        </w:pict>
      </w:r>
      <w:r w:rsidR="00C01380">
        <w:rPr>
          <w:noProof/>
        </w:rPr>
        <w:drawing>
          <wp:inline distT="0" distB="0" distL="0" distR="0">
            <wp:extent cx="5943600" cy="2247825"/>
            <wp:effectExtent l="19050" t="0" r="0" b="0"/>
            <wp:docPr id="1433" name="Picture 29" descr="C:\Users\nupur\Desktop\monthly tasks\Admin user manual\Admin manual screen shots\approve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upur\Desktop\monthly tasks\Admin user manual\Admin manual screen shots\approve form.png"/>
                    <pic:cNvPicPr>
                      <a:picLocks noChangeAspect="1" noChangeArrowheads="1"/>
                    </pic:cNvPicPr>
                  </pic:nvPicPr>
                  <pic:blipFill>
                    <a:blip r:embed="rId289"/>
                    <a:srcRect/>
                    <a:stretch>
                      <a:fillRect/>
                    </a:stretch>
                  </pic:blipFill>
                  <pic:spPr bwMode="auto">
                    <a:xfrm>
                      <a:off x="0" y="0"/>
                      <a:ext cx="5943600" cy="2247825"/>
                    </a:xfrm>
                    <a:prstGeom prst="rect">
                      <a:avLst/>
                    </a:prstGeom>
                    <a:noFill/>
                    <a:ln w="9525">
                      <a:noFill/>
                      <a:miter lim="800000"/>
                      <a:headEnd/>
                      <a:tailEnd/>
                    </a:ln>
                  </pic:spPr>
                </pic:pic>
              </a:graphicData>
            </a:graphic>
          </wp:inline>
        </w:drawing>
      </w:r>
    </w:p>
    <w:p w:rsidR="00C01380" w:rsidRDefault="009D52C8" w:rsidP="0075725E">
      <w:r>
        <w:rPr>
          <w:noProof/>
        </w:rPr>
        <w:pict>
          <v:shape id="_x0000_s1519" type="#_x0000_t120" style="position:absolute;left:0;text-align:left;margin-left:105.25pt;margin-top:110.85pt;width:23.65pt;height:27.55pt;z-index:252178432" fillcolor="#e36c0a [2409]" strokecolor="#f2f2f2 [3041]" strokeweight="1.5pt">
            <v:shadow on="t" type="perspective" color="#622423 [1605]" opacity=".5" offset="1pt" offset2="-1pt"/>
            <v:textbox style="mso-next-textbox:#_x0000_s1519">
              <w:txbxContent>
                <w:p w:rsidR="008C3EB7" w:rsidRPr="009E4666" w:rsidRDefault="008C3EB7" w:rsidP="001D1C9C">
                  <w:pPr>
                    <w:jc w:val="center"/>
                    <w:rPr>
                      <w:b/>
                      <w:color w:val="000000" w:themeColor="text1"/>
                    </w:rPr>
                  </w:pPr>
                  <w:r>
                    <w:rPr>
                      <w:b/>
                      <w:color w:val="000000" w:themeColor="text1"/>
                    </w:rPr>
                    <w:t>3</w:t>
                  </w:r>
                </w:p>
              </w:txbxContent>
            </v:textbox>
          </v:shape>
        </w:pict>
      </w:r>
      <w:r>
        <w:rPr>
          <w:noProof/>
        </w:rPr>
        <w:pict>
          <v:shape id="_x0000_s1518" type="#_x0000_t120" style="position:absolute;left:0;text-align:left;margin-left:-14.35pt;margin-top:68.85pt;width:23.65pt;height:27.55pt;z-index:252177408" fillcolor="#e36c0a [2409]" strokecolor="#f2f2f2 [3041]" strokeweight="1.5pt">
            <v:shadow on="t" type="perspective" color="#622423 [1605]" opacity=".5" offset="1pt" offset2="-1pt"/>
            <v:textbox style="mso-next-textbox:#_x0000_s1518">
              <w:txbxContent>
                <w:p w:rsidR="008C3EB7" w:rsidRPr="009E4666" w:rsidRDefault="008C3EB7" w:rsidP="001D1C9C">
                  <w:pPr>
                    <w:jc w:val="center"/>
                    <w:rPr>
                      <w:b/>
                      <w:color w:val="000000" w:themeColor="text1"/>
                    </w:rPr>
                  </w:pPr>
                  <w:r>
                    <w:rPr>
                      <w:b/>
                      <w:color w:val="000000" w:themeColor="text1"/>
                    </w:rPr>
                    <w:t>2</w:t>
                  </w:r>
                </w:p>
              </w:txbxContent>
            </v:textbox>
          </v:shape>
        </w:pict>
      </w:r>
      <w:r w:rsidR="00C01380">
        <w:rPr>
          <w:noProof/>
        </w:rPr>
        <w:drawing>
          <wp:inline distT="0" distB="0" distL="0" distR="0">
            <wp:extent cx="5943600" cy="2284873"/>
            <wp:effectExtent l="19050" t="0" r="0" b="0"/>
            <wp:docPr id="1434" name="Picture 30" descr="C:\Users\nupur\Desktop\monthly tasks\Admin user manual\Admin manual screen shots\approve for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upur\Desktop\monthly tasks\Admin user manual\Admin manual screen shots\approve form1.png"/>
                    <pic:cNvPicPr>
                      <a:picLocks noChangeAspect="1" noChangeArrowheads="1"/>
                    </pic:cNvPicPr>
                  </pic:nvPicPr>
                  <pic:blipFill>
                    <a:blip r:embed="rId290"/>
                    <a:srcRect/>
                    <a:stretch>
                      <a:fillRect/>
                    </a:stretch>
                  </pic:blipFill>
                  <pic:spPr bwMode="auto">
                    <a:xfrm>
                      <a:off x="0" y="0"/>
                      <a:ext cx="5943600" cy="2284873"/>
                    </a:xfrm>
                    <a:prstGeom prst="rect">
                      <a:avLst/>
                    </a:prstGeom>
                    <a:noFill/>
                    <a:ln w="9525">
                      <a:noFill/>
                      <a:miter lim="800000"/>
                      <a:headEnd/>
                      <a:tailEnd/>
                    </a:ln>
                  </pic:spPr>
                </pic:pic>
              </a:graphicData>
            </a:graphic>
          </wp:inline>
        </w:drawing>
      </w:r>
    </w:p>
    <w:p w:rsidR="00C01380" w:rsidRDefault="00C01380" w:rsidP="0075725E">
      <w:r>
        <w:rPr>
          <w:noProof/>
        </w:rPr>
        <w:drawing>
          <wp:inline distT="0" distB="0" distL="0" distR="0">
            <wp:extent cx="5653405" cy="421640"/>
            <wp:effectExtent l="19050" t="0" r="4445" b="0"/>
            <wp:docPr id="1435" name="Picture 31" descr="C:\Users\nupur\Desktop\monthly tasks\Admin user manual\Admin manual screen shots\approve for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upur\Desktop\monthly tasks\Admin user manual\Admin manual screen shots\approve form2.png"/>
                    <pic:cNvPicPr>
                      <a:picLocks noChangeAspect="1" noChangeArrowheads="1"/>
                    </pic:cNvPicPr>
                  </pic:nvPicPr>
                  <pic:blipFill>
                    <a:blip r:embed="rId291"/>
                    <a:srcRect/>
                    <a:stretch>
                      <a:fillRect/>
                    </a:stretch>
                  </pic:blipFill>
                  <pic:spPr bwMode="auto">
                    <a:xfrm>
                      <a:off x="0" y="0"/>
                      <a:ext cx="5653405" cy="421640"/>
                    </a:xfrm>
                    <a:prstGeom prst="rect">
                      <a:avLst/>
                    </a:prstGeom>
                    <a:noFill/>
                    <a:ln w="9525">
                      <a:noFill/>
                      <a:miter lim="800000"/>
                      <a:headEnd/>
                      <a:tailEnd/>
                    </a:ln>
                  </pic:spPr>
                </pic:pic>
              </a:graphicData>
            </a:graphic>
          </wp:inline>
        </w:drawing>
      </w:r>
    </w:p>
    <w:p w:rsidR="0029570F" w:rsidRPr="007E1DC7" w:rsidRDefault="0029570F" w:rsidP="0075725E">
      <w:pPr>
        <w:rPr>
          <w:b/>
          <w:rPrChange w:id="693" w:author="nupur" w:date="2014-06-14T13:21:00Z">
            <w:rPr/>
          </w:rPrChange>
        </w:rPr>
      </w:pPr>
      <w:r w:rsidRPr="007E1DC7">
        <w:rPr>
          <w:b/>
          <w:rPrChange w:id="694" w:author="nupur" w:date="2014-06-14T13:21:00Z">
            <w:rPr/>
          </w:rPrChange>
        </w:rPr>
        <w:t>Steps to approve master form:</w:t>
      </w:r>
    </w:p>
    <w:p w:rsidR="0029570F" w:rsidRDefault="0029570F" w:rsidP="0029570F">
      <w:pPr>
        <w:pStyle w:val="ListParagraph"/>
        <w:numPr>
          <w:ilvl w:val="0"/>
          <w:numId w:val="118"/>
        </w:numPr>
      </w:pPr>
      <w:r>
        <w:t>Click on Approve form from the master form library</w:t>
      </w:r>
    </w:p>
    <w:p w:rsidR="0029570F" w:rsidRDefault="0029570F" w:rsidP="0029570F">
      <w:pPr>
        <w:pStyle w:val="ListParagraph"/>
        <w:numPr>
          <w:ilvl w:val="0"/>
          <w:numId w:val="118"/>
        </w:numPr>
      </w:pPr>
      <w:r>
        <w:t>Enter remarks</w:t>
      </w:r>
    </w:p>
    <w:p w:rsidR="0029570F" w:rsidRDefault="0029570F" w:rsidP="0029570F">
      <w:pPr>
        <w:pStyle w:val="ListParagraph"/>
        <w:numPr>
          <w:ilvl w:val="0"/>
          <w:numId w:val="118"/>
        </w:numPr>
      </w:pPr>
      <w:r>
        <w:t>Click on Approve button</w:t>
      </w:r>
    </w:p>
    <w:p w:rsidR="0029570F" w:rsidRPr="0075725E" w:rsidRDefault="0029570F" w:rsidP="0029570F">
      <w:r>
        <w:lastRenderedPageBreak/>
        <w:t>On successful approval of master form, you will be notified with a message as “</w:t>
      </w:r>
      <w:r w:rsidRPr="0029570F">
        <w:rPr>
          <w:b/>
        </w:rPr>
        <w:t>Form approved</w:t>
      </w:r>
      <w:r>
        <w:t>” and you will be redirected to Master form library</w:t>
      </w:r>
    </w:p>
    <w:p w:rsidR="00674EBB" w:rsidRDefault="00674EBB">
      <w:pPr>
        <w:spacing w:line="276" w:lineRule="auto"/>
        <w:jc w:val="left"/>
        <w:rPr>
          <w:rFonts w:eastAsiaTheme="majorEastAsia" w:cstheme="majorBidi"/>
          <w:b/>
          <w:bCs/>
          <w:color w:val="365F91" w:themeColor="accent1" w:themeShade="BF"/>
          <w:sz w:val="40"/>
          <w:szCs w:val="28"/>
        </w:rPr>
      </w:pPr>
      <w:r>
        <w:br w:type="page"/>
      </w:r>
    </w:p>
    <w:p w:rsidR="00000000" w:rsidRDefault="001B0283">
      <w:pPr>
        <w:pStyle w:val="Heading2"/>
        <w:pPrChange w:id="695" w:author="nupur" w:date="2014-06-13T13:24:00Z">
          <w:pPr>
            <w:pStyle w:val="Heading3"/>
          </w:pPr>
        </w:pPrChange>
      </w:pPr>
      <w:bookmarkStart w:id="696" w:name="_Toc390511989"/>
      <w:r>
        <w:lastRenderedPageBreak/>
        <w:t>Create banner</w:t>
      </w:r>
      <w:bookmarkEnd w:id="696"/>
    </w:p>
    <w:p w:rsidR="001B0283" w:rsidRDefault="001B0283" w:rsidP="001B0283">
      <w:r>
        <w:t>Administrator can create banners to be displayed on home page of the domain</w:t>
      </w:r>
      <w:r w:rsidR="00674EBB">
        <w:t xml:space="preserve"> and can also give link to the banner</w:t>
      </w:r>
    </w:p>
    <w:p w:rsidR="00674EBB" w:rsidRDefault="009D52C8" w:rsidP="001B0283">
      <w:r>
        <w:rPr>
          <w:noProof/>
        </w:rPr>
        <w:pict>
          <v:shape id="_x0000_s1524" type="#_x0000_t120" style="position:absolute;left:0;text-align:left;margin-left:3.3pt;margin-top:247.75pt;width:23.65pt;height:27.55pt;z-index:252182528" fillcolor="#e36c0a [2409]" strokecolor="#f2f2f2 [3041]" strokeweight="1.5pt">
            <v:shadow on="t" type="perspective" color="#622423 [1605]" opacity=".5" offset="1pt" offset2="-1pt"/>
            <v:textbox style="mso-next-textbox:#_x0000_s1524">
              <w:txbxContent>
                <w:p w:rsidR="008C3EB7" w:rsidRPr="009E4666" w:rsidRDefault="008C3EB7" w:rsidP="00C01793">
                  <w:pPr>
                    <w:jc w:val="center"/>
                    <w:rPr>
                      <w:b/>
                      <w:color w:val="000000" w:themeColor="text1"/>
                    </w:rPr>
                  </w:pPr>
                  <w:r>
                    <w:rPr>
                      <w:b/>
                      <w:color w:val="000000" w:themeColor="text1"/>
                    </w:rPr>
                    <w:t>1</w:t>
                  </w:r>
                </w:p>
              </w:txbxContent>
            </v:textbox>
          </v:shape>
        </w:pict>
      </w:r>
      <w:r w:rsidR="00674EBB">
        <w:rPr>
          <w:noProof/>
        </w:rPr>
        <w:drawing>
          <wp:inline distT="0" distB="0" distL="0" distR="0">
            <wp:extent cx="1809750" cy="4285753"/>
            <wp:effectExtent l="19050" t="0" r="0" b="0"/>
            <wp:docPr id="345" name="Picture 1" descr="C:\Users\nupur\Desktop\monthly tasks\Admin user manual\Admin manual screen shots\create 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pur\Desktop\monthly tasks\Admin user manual\Admin manual screen shots\create banner.png"/>
                    <pic:cNvPicPr>
                      <a:picLocks noChangeAspect="1" noChangeArrowheads="1"/>
                    </pic:cNvPicPr>
                  </pic:nvPicPr>
                  <pic:blipFill>
                    <a:blip r:embed="rId292"/>
                    <a:srcRect/>
                    <a:stretch>
                      <a:fillRect/>
                    </a:stretch>
                  </pic:blipFill>
                  <pic:spPr bwMode="auto">
                    <a:xfrm>
                      <a:off x="0" y="0"/>
                      <a:ext cx="1812925" cy="4293272"/>
                    </a:xfrm>
                    <a:prstGeom prst="rect">
                      <a:avLst/>
                    </a:prstGeom>
                    <a:noFill/>
                    <a:ln w="9525">
                      <a:noFill/>
                      <a:miter lim="800000"/>
                      <a:headEnd/>
                      <a:tailEnd/>
                    </a:ln>
                  </pic:spPr>
                </pic:pic>
              </a:graphicData>
            </a:graphic>
          </wp:inline>
        </w:drawing>
      </w:r>
    </w:p>
    <w:p w:rsidR="00674EBB" w:rsidRDefault="009D52C8" w:rsidP="001B0283">
      <w:r>
        <w:rPr>
          <w:noProof/>
        </w:rPr>
        <w:lastRenderedPageBreak/>
        <w:pict>
          <v:shape id="_x0000_s1526" type="#_x0000_t120" style="position:absolute;left:0;text-align:left;margin-left:151.7pt;margin-top:418.8pt;width:23.65pt;height:27.55pt;z-index:252184576" fillcolor="#e36c0a [2409]" strokecolor="#f2f2f2 [3041]" strokeweight="1.5pt">
            <v:shadow on="t" type="perspective" color="#622423 [1605]" opacity=".5" offset="1pt" offset2="-1pt"/>
            <v:textbox style="mso-next-textbox:#_x0000_s1526">
              <w:txbxContent>
                <w:p w:rsidR="008C3EB7" w:rsidRPr="009E4666" w:rsidRDefault="008C3EB7" w:rsidP="00C01793">
                  <w:pPr>
                    <w:jc w:val="center"/>
                    <w:rPr>
                      <w:b/>
                      <w:color w:val="000000" w:themeColor="text1"/>
                    </w:rPr>
                  </w:pPr>
                  <w:r>
                    <w:rPr>
                      <w:b/>
                      <w:color w:val="000000" w:themeColor="text1"/>
                    </w:rPr>
                    <w:t>3</w:t>
                  </w:r>
                </w:p>
              </w:txbxContent>
            </v:textbox>
          </v:shape>
        </w:pict>
      </w:r>
      <w:r>
        <w:rPr>
          <w:noProof/>
        </w:rPr>
        <w:pict>
          <v:shape id="_x0000_s1525" type="#_x0000_t120" style="position:absolute;left:0;text-align:left;margin-left:89.75pt;margin-top:8.2pt;width:23.65pt;height:27.55pt;z-index:252183552" fillcolor="#e36c0a [2409]" strokecolor="#f2f2f2 [3041]" strokeweight="1.5pt">
            <v:shadow on="t" type="perspective" color="#622423 [1605]" opacity=".5" offset="1pt" offset2="-1pt"/>
            <v:textbox style="mso-next-textbox:#_x0000_s1525">
              <w:txbxContent>
                <w:p w:rsidR="008C3EB7" w:rsidRPr="009E4666" w:rsidRDefault="008C3EB7" w:rsidP="00C01793">
                  <w:pPr>
                    <w:jc w:val="center"/>
                    <w:rPr>
                      <w:b/>
                      <w:color w:val="000000" w:themeColor="text1"/>
                    </w:rPr>
                  </w:pPr>
                  <w:r>
                    <w:rPr>
                      <w:b/>
                      <w:color w:val="000000" w:themeColor="text1"/>
                    </w:rPr>
                    <w:t>2</w:t>
                  </w:r>
                </w:p>
              </w:txbxContent>
            </v:textbox>
          </v:shape>
        </w:pict>
      </w:r>
      <w:r w:rsidR="00674EBB">
        <w:rPr>
          <w:noProof/>
        </w:rPr>
        <w:drawing>
          <wp:inline distT="0" distB="0" distL="0" distR="0">
            <wp:extent cx="5943600" cy="4554102"/>
            <wp:effectExtent l="19050" t="0" r="0" b="0"/>
            <wp:docPr id="347" name="Picture 2" descr="C:\Users\nupur\Desktop\monthly tasks\Admin user manual\Admin manual screen shots\create ban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pur\Desktop\monthly tasks\Admin user manual\Admin manual screen shots\create banner1.png"/>
                    <pic:cNvPicPr>
                      <a:picLocks noChangeAspect="1" noChangeArrowheads="1"/>
                    </pic:cNvPicPr>
                  </pic:nvPicPr>
                  <pic:blipFill>
                    <a:blip r:embed="rId293"/>
                    <a:srcRect/>
                    <a:stretch>
                      <a:fillRect/>
                    </a:stretch>
                  </pic:blipFill>
                  <pic:spPr bwMode="auto">
                    <a:xfrm>
                      <a:off x="0" y="0"/>
                      <a:ext cx="5943600" cy="4554102"/>
                    </a:xfrm>
                    <a:prstGeom prst="rect">
                      <a:avLst/>
                    </a:prstGeom>
                    <a:noFill/>
                    <a:ln w="9525">
                      <a:noFill/>
                      <a:miter lim="800000"/>
                      <a:headEnd/>
                      <a:tailEnd/>
                    </a:ln>
                  </pic:spPr>
                </pic:pic>
              </a:graphicData>
            </a:graphic>
          </wp:inline>
        </w:drawing>
      </w:r>
      <w:r w:rsidR="00674EBB">
        <w:rPr>
          <w:noProof/>
        </w:rPr>
        <w:drawing>
          <wp:inline distT="0" distB="0" distL="0" distR="0">
            <wp:extent cx="5943600" cy="2024638"/>
            <wp:effectExtent l="19050" t="0" r="0" b="0"/>
            <wp:docPr id="348" name="Picture 3" descr="C:\Users\nupur\Desktop\monthly tasks\Admin user manual\Admin manual screen shots\create ban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pur\Desktop\monthly tasks\Admin user manual\Admin manual screen shots\create banner2.png"/>
                    <pic:cNvPicPr>
                      <a:picLocks noChangeAspect="1" noChangeArrowheads="1"/>
                    </pic:cNvPicPr>
                  </pic:nvPicPr>
                  <pic:blipFill>
                    <a:blip r:embed="rId294"/>
                    <a:srcRect/>
                    <a:stretch>
                      <a:fillRect/>
                    </a:stretch>
                  </pic:blipFill>
                  <pic:spPr bwMode="auto">
                    <a:xfrm>
                      <a:off x="0" y="0"/>
                      <a:ext cx="5943600" cy="2024638"/>
                    </a:xfrm>
                    <a:prstGeom prst="rect">
                      <a:avLst/>
                    </a:prstGeom>
                    <a:noFill/>
                    <a:ln w="9525">
                      <a:noFill/>
                      <a:miter lim="800000"/>
                      <a:headEnd/>
                      <a:tailEnd/>
                    </a:ln>
                  </pic:spPr>
                </pic:pic>
              </a:graphicData>
            </a:graphic>
          </wp:inline>
        </w:drawing>
      </w:r>
    </w:p>
    <w:p w:rsidR="00674EBB" w:rsidRDefault="009D52C8" w:rsidP="001B0283">
      <w:r>
        <w:rPr>
          <w:noProof/>
        </w:rPr>
        <w:lastRenderedPageBreak/>
        <w:pict>
          <v:shape id="_x0000_s1527" type="#_x0000_t120" style="position:absolute;left:0;text-align:left;margin-left:188.7pt;margin-top:78.8pt;width:23.65pt;height:27.55pt;z-index:252185600" fillcolor="#e36c0a [2409]" strokecolor="#f2f2f2 [3041]" strokeweight="1.5pt">
            <v:shadow on="t" type="perspective" color="#622423 [1605]" opacity=".5" offset="1pt" offset2="-1pt"/>
            <v:textbox style="mso-next-textbox:#_x0000_s1527">
              <w:txbxContent>
                <w:p w:rsidR="008C3EB7" w:rsidRPr="009E4666" w:rsidRDefault="008C3EB7" w:rsidP="00C01793">
                  <w:pPr>
                    <w:jc w:val="center"/>
                    <w:rPr>
                      <w:b/>
                      <w:color w:val="000000" w:themeColor="text1"/>
                    </w:rPr>
                  </w:pPr>
                  <w:r>
                    <w:rPr>
                      <w:b/>
                      <w:color w:val="000000" w:themeColor="text1"/>
                    </w:rPr>
                    <w:t>4</w:t>
                  </w:r>
                </w:p>
              </w:txbxContent>
            </v:textbox>
          </v:shape>
        </w:pict>
      </w:r>
      <w:r w:rsidR="00674EBB">
        <w:rPr>
          <w:noProof/>
        </w:rPr>
        <w:drawing>
          <wp:inline distT="0" distB="0" distL="0" distR="0">
            <wp:extent cx="5943600" cy="3425078"/>
            <wp:effectExtent l="19050" t="0" r="0" b="0"/>
            <wp:docPr id="350" name="Picture 4" descr="C:\Users\nupur\Desktop\monthly tasks\Admin user manual\Admin manual screen shots\create bann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pur\Desktop\monthly tasks\Admin user manual\Admin manual screen shots\create banner3.png"/>
                    <pic:cNvPicPr>
                      <a:picLocks noChangeAspect="1" noChangeArrowheads="1"/>
                    </pic:cNvPicPr>
                  </pic:nvPicPr>
                  <pic:blipFill>
                    <a:blip r:embed="rId295"/>
                    <a:srcRect/>
                    <a:stretch>
                      <a:fillRect/>
                    </a:stretch>
                  </pic:blipFill>
                  <pic:spPr bwMode="auto">
                    <a:xfrm>
                      <a:off x="0" y="0"/>
                      <a:ext cx="5943600" cy="3425078"/>
                    </a:xfrm>
                    <a:prstGeom prst="rect">
                      <a:avLst/>
                    </a:prstGeom>
                    <a:noFill/>
                    <a:ln w="9525">
                      <a:noFill/>
                      <a:miter lim="800000"/>
                      <a:headEnd/>
                      <a:tailEnd/>
                    </a:ln>
                  </pic:spPr>
                </pic:pic>
              </a:graphicData>
            </a:graphic>
          </wp:inline>
        </w:drawing>
      </w:r>
      <w:r w:rsidR="00674EBB">
        <w:rPr>
          <w:noProof/>
        </w:rPr>
        <w:drawing>
          <wp:inline distT="0" distB="0" distL="0" distR="0">
            <wp:extent cx="5943600" cy="348328"/>
            <wp:effectExtent l="19050" t="0" r="0" b="0"/>
            <wp:docPr id="1410" name="Picture 5" descr="C:\Users\nupur\Desktop\monthly tasks\Admin user manual\Admin manual screen shots\create bann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pur\Desktop\monthly tasks\Admin user manual\Admin manual screen shots\create banner4.png"/>
                    <pic:cNvPicPr>
                      <a:picLocks noChangeAspect="1" noChangeArrowheads="1"/>
                    </pic:cNvPicPr>
                  </pic:nvPicPr>
                  <pic:blipFill>
                    <a:blip r:embed="rId296"/>
                    <a:srcRect/>
                    <a:stretch>
                      <a:fillRect/>
                    </a:stretch>
                  </pic:blipFill>
                  <pic:spPr bwMode="auto">
                    <a:xfrm>
                      <a:off x="0" y="0"/>
                      <a:ext cx="5943600" cy="348328"/>
                    </a:xfrm>
                    <a:prstGeom prst="rect">
                      <a:avLst/>
                    </a:prstGeom>
                    <a:noFill/>
                    <a:ln w="9525">
                      <a:noFill/>
                      <a:miter lim="800000"/>
                      <a:headEnd/>
                      <a:tailEnd/>
                    </a:ln>
                  </pic:spPr>
                </pic:pic>
              </a:graphicData>
            </a:graphic>
          </wp:inline>
        </w:drawing>
      </w:r>
    </w:p>
    <w:p w:rsidR="00C01793" w:rsidRPr="00523319" w:rsidRDefault="009D52C8" w:rsidP="001B0283">
      <w:pPr>
        <w:rPr>
          <w:b/>
          <w:rPrChange w:id="697" w:author="nupur" w:date="2014-06-13T12:40:00Z">
            <w:rPr/>
          </w:rPrChange>
        </w:rPr>
      </w:pPr>
      <w:r w:rsidRPr="009D52C8">
        <w:rPr>
          <w:b/>
          <w:rPrChange w:id="698" w:author="nupur" w:date="2014-06-13T12:40:00Z">
            <w:rPr>
              <w:rFonts w:eastAsiaTheme="majorEastAsia" w:cstheme="majorBidi"/>
              <w:bCs/>
              <w:iCs/>
              <w:color w:val="0000FF"/>
              <w:sz w:val="28"/>
              <w:u w:val="single"/>
            </w:rPr>
          </w:rPrChange>
        </w:rPr>
        <w:t>Steps to create banner:</w:t>
      </w:r>
    </w:p>
    <w:p w:rsidR="00C01793" w:rsidRDefault="00C01793" w:rsidP="00C01793">
      <w:pPr>
        <w:pStyle w:val="ListParagraph"/>
        <w:numPr>
          <w:ilvl w:val="0"/>
          <w:numId w:val="119"/>
        </w:numPr>
      </w:pPr>
      <w:r>
        <w:t>Click on Create banner from manage content under administration panel from left accordion</w:t>
      </w:r>
    </w:p>
    <w:p w:rsidR="00C01793" w:rsidRDefault="00C01793" w:rsidP="00C01793">
      <w:pPr>
        <w:pStyle w:val="ListParagraph"/>
        <w:numPr>
          <w:ilvl w:val="0"/>
          <w:numId w:val="119"/>
        </w:numPr>
      </w:pPr>
      <w:r>
        <w:t xml:space="preserve">Configure all the </w:t>
      </w:r>
      <w:r w:rsidR="00540598">
        <w:t>details required to create banner</w:t>
      </w:r>
    </w:p>
    <w:p w:rsidR="00540598" w:rsidRDefault="00540598" w:rsidP="00C01793">
      <w:pPr>
        <w:pStyle w:val="ListParagraph"/>
        <w:numPr>
          <w:ilvl w:val="0"/>
          <w:numId w:val="119"/>
        </w:numPr>
      </w:pPr>
      <w:r>
        <w:t>Select domain on which you would like to display banner</w:t>
      </w:r>
    </w:p>
    <w:p w:rsidR="00540598" w:rsidRDefault="00540598" w:rsidP="00C01793">
      <w:pPr>
        <w:pStyle w:val="ListParagraph"/>
        <w:numPr>
          <w:ilvl w:val="0"/>
          <w:numId w:val="119"/>
        </w:numPr>
      </w:pPr>
      <w:r>
        <w:t>Click on Submit button</w:t>
      </w:r>
    </w:p>
    <w:p w:rsidR="00540598" w:rsidRDefault="00540598" w:rsidP="00540598">
      <w:r>
        <w:t>On successful banner creation, you will be notified with a message as “</w:t>
      </w:r>
      <w:r w:rsidRPr="007E1DC7">
        <w:rPr>
          <w:b/>
          <w:rPrChange w:id="699" w:author="nupur" w:date="2014-06-14T13:22:00Z">
            <w:rPr/>
          </w:rPrChange>
        </w:rPr>
        <w:t>Banner created successfully</w:t>
      </w:r>
      <w:r>
        <w:t>” and you can see the banner you created in the listing that lists following:</w:t>
      </w:r>
    </w:p>
    <w:p w:rsidR="00540598" w:rsidRDefault="00540598" w:rsidP="00004971">
      <w:pPr>
        <w:pStyle w:val="ListParagraph"/>
        <w:numPr>
          <w:ilvl w:val="0"/>
          <w:numId w:val="112"/>
        </w:numPr>
      </w:pPr>
      <w:r w:rsidRPr="004402DD">
        <w:rPr>
          <w:b/>
        </w:rPr>
        <w:t>Banner name</w:t>
      </w:r>
      <w:r w:rsidR="00004971">
        <w:t xml:space="preserve"> – Shows name of the banner you created</w:t>
      </w:r>
    </w:p>
    <w:p w:rsidR="00540598" w:rsidRDefault="00540598" w:rsidP="00004971">
      <w:pPr>
        <w:pStyle w:val="ListParagraph"/>
        <w:numPr>
          <w:ilvl w:val="0"/>
          <w:numId w:val="112"/>
        </w:numPr>
      </w:pPr>
      <w:r w:rsidRPr="004402DD">
        <w:rPr>
          <w:b/>
        </w:rPr>
        <w:t>Banner description</w:t>
      </w:r>
      <w:r w:rsidR="00004971">
        <w:t xml:space="preserve"> – Shows banner description</w:t>
      </w:r>
    </w:p>
    <w:p w:rsidR="00540598" w:rsidRDefault="00540598" w:rsidP="00004971">
      <w:pPr>
        <w:pStyle w:val="ListParagraph"/>
        <w:numPr>
          <w:ilvl w:val="0"/>
          <w:numId w:val="112"/>
        </w:numPr>
      </w:pPr>
      <w:r w:rsidRPr="004402DD">
        <w:rPr>
          <w:b/>
        </w:rPr>
        <w:t>Accordion</w:t>
      </w:r>
      <w:r w:rsidR="00004971">
        <w:t xml:space="preserve"> – Shows whether you have configured banner to be displayed on left accordion or right accordion</w:t>
      </w:r>
    </w:p>
    <w:p w:rsidR="00540598" w:rsidRDefault="00540598" w:rsidP="00004971">
      <w:pPr>
        <w:pStyle w:val="ListParagraph"/>
        <w:numPr>
          <w:ilvl w:val="0"/>
          <w:numId w:val="112"/>
        </w:numPr>
      </w:pPr>
      <w:r w:rsidRPr="004402DD">
        <w:rPr>
          <w:b/>
        </w:rPr>
        <w:t>Start date and time</w:t>
      </w:r>
      <w:r w:rsidR="00004971">
        <w:t xml:space="preserve"> – Displays start date and time configured to display banner on the respective sub domain</w:t>
      </w:r>
    </w:p>
    <w:p w:rsidR="00540598" w:rsidRDefault="00540598" w:rsidP="00004971">
      <w:pPr>
        <w:pStyle w:val="ListParagraph"/>
        <w:numPr>
          <w:ilvl w:val="0"/>
          <w:numId w:val="112"/>
        </w:numPr>
      </w:pPr>
      <w:r w:rsidRPr="004402DD">
        <w:rPr>
          <w:b/>
        </w:rPr>
        <w:lastRenderedPageBreak/>
        <w:t>End date and time</w:t>
      </w:r>
      <w:r w:rsidR="00004971">
        <w:t xml:space="preserve"> - Displays end date and time configured to display banner on the respective sub domain</w:t>
      </w:r>
    </w:p>
    <w:p w:rsidR="00515017" w:rsidRPr="001B0283" w:rsidRDefault="00515017" w:rsidP="00515017">
      <w:r>
        <w:rPr>
          <w:noProof/>
        </w:rPr>
        <w:drawing>
          <wp:inline distT="0" distB="0" distL="0" distR="0">
            <wp:extent cx="5943600" cy="2302838"/>
            <wp:effectExtent l="19050" t="0" r="0" b="0"/>
            <wp:docPr id="1411" name="Picture 6" descr="C:\Users\nupur\Desktop\monthly tasks\Admin user manual\Admin manual screen shots\create bann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pur\Desktop\monthly tasks\Admin user manual\Admin manual screen shots\create banner5.png"/>
                    <pic:cNvPicPr>
                      <a:picLocks noChangeAspect="1" noChangeArrowheads="1"/>
                    </pic:cNvPicPr>
                  </pic:nvPicPr>
                  <pic:blipFill>
                    <a:blip r:embed="rId297"/>
                    <a:srcRect/>
                    <a:stretch>
                      <a:fillRect/>
                    </a:stretch>
                  </pic:blipFill>
                  <pic:spPr bwMode="auto">
                    <a:xfrm>
                      <a:off x="0" y="0"/>
                      <a:ext cx="5943600" cy="2302838"/>
                    </a:xfrm>
                    <a:prstGeom prst="rect">
                      <a:avLst/>
                    </a:prstGeom>
                    <a:noFill/>
                    <a:ln w="9525">
                      <a:noFill/>
                      <a:miter lim="800000"/>
                      <a:headEnd/>
                      <a:tailEnd/>
                    </a:ln>
                  </pic:spPr>
                </pic:pic>
              </a:graphicData>
            </a:graphic>
          </wp:inline>
        </w:drawing>
      </w:r>
    </w:p>
    <w:p w:rsidR="00000000" w:rsidRDefault="009D52C8">
      <w:pPr>
        <w:pStyle w:val="Heading2"/>
        <w:rPr>
          <w:ins w:id="700" w:author="nupur" w:date="2014-06-13T12:37:00Z"/>
          <w:rPrChange w:id="701" w:author="nupur" w:date="2014-06-13T12:43:00Z">
            <w:rPr>
              <w:ins w:id="702" w:author="nupur" w:date="2014-06-13T12:37:00Z"/>
              <w:highlight w:val="yellow"/>
            </w:rPr>
          </w:rPrChange>
        </w:rPr>
        <w:pPrChange w:id="703" w:author="nupur" w:date="2014-06-13T13:24:00Z">
          <w:pPr>
            <w:pStyle w:val="Heading3"/>
          </w:pPr>
        </w:pPrChange>
      </w:pPr>
      <w:bookmarkStart w:id="704" w:name="_Toc390511990"/>
      <w:r w:rsidRPr="009D52C8">
        <w:rPr>
          <w:rPrChange w:id="705" w:author="nupur" w:date="2014-06-13T12:43:00Z">
            <w:rPr>
              <w:iCs/>
              <w:color w:val="0000FF"/>
              <w:sz w:val="24"/>
              <w:u w:val="single"/>
            </w:rPr>
          </w:rPrChange>
        </w:rPr>
        <w:t>Manage banner</w:t>
      </w:r>
      <w:bookmarkEnd w:id="704"/>
    </w:p>
    <w:p w:rsidR="00000000" w:rsidRDefault="009D52C8">
      <w:pPr>
        <w:rPr>
          <w:ins w:id="706" w:author="nupur" w:date="2014-06-13T12:39:00Z"/>
        </w:rPr>
        <w:pPrChange w:id="707" w:author="nupur" w:date="2014-06-13T12:39:00Z">
          <w:pPr>
            <w:pStyle w:val="Heading3"/>
          </w:pPr>
        </w:pPrChange>
      </w:pPr>
      <w:ins w:id="708" w:author="nupur" w:date="2014-06-13T12:37:00Z">
        <w:r w:rsidRPr="009D52C8">
          <w:rPr>
            <w:rPrChange w:id="709" w:author="nupur" w:date="2014-06-13T12:39:00Z">
              <w:rPr>
                <w:color w:val="0000FF"/>
                <w:highlight w:val="yellow"/>
                <w:u w:val="single"/>
              </w:rPr>
            </w:rPrChange>
          </w:rPr>
          <w:t>Administrator can mana</w:t>
        </w:r>
      </w:ins>
      <w:ins w:id="710" w:author="nupur" w:date="2014-06-13T12:38:00Z">
        <w:r w:rsidRPr="009D52C8">
          <w:rPr>
            <w:rPrChange w:id="711" w:author="nupur" w:date="2014-06-13T12:39:00Z">
              <w:rPr>
                <w:color w:val="0000FF"/>
                <w:u w:val="single"/>
              </w:rPr>
            </w:rPrChange>
          </w:rPr>
          <w:t>ge</w:t>
        </w:r>
        <w:r w:rsidR="00BA5EFA">
          <w:t xml:space="preserve"> banner </w:t>
        </w:r>
      </w:ins>
      <w:ins w:id="712" w:author="nupur" w:date="2014-06-13T12:42:00Z">
        <w:r w:rsidR="008B6B69">
          <w:t>and can set the priority to display banner</w:t>
        </w:r>
      </w:ins>
      <w:ins w:id="713" w:author="nupur" w:date="2014-06-13T12:43:00Z">
        <w:r w:rsidR="008B6B69">
          <w:t xml:space="preserve"> </w:t>
        </w:r>
      </w:ins>
      <w:ins w:id="714" w:author="nupur" w:date="2014-06-13T12:38:00Z">
        <w:r w:rsidR="00BA5EFA">
          <w:t>from the respective domain for which the banner has been created</w:t>
        </w:r>
      </w:ins>
    </w:p>
    <w:p w:rsidR="00000000" w:rsidRDefault="009D52C8">
      <w:pPr>
        <w:rPr>
          <w:ins w:id="715" w:author="nupur" w:date="2014-06-13T12:39:00Z"/>
        </w:rPr>
        <w:pPrChange w:id="716" w:author="nupur" w:date="2014-06-13T12:39:00Z">
          <w:pPr>
            <w:pStyle w:val="Heading3"/>
          </w:pPr>
        </w:pPrChange>
      </w:pPr>
      <w:ins w:id="717" w:author="nupur" w:date="2014-06-13T12:54:00Z">
        <w:r>
          <w:rPr>
            <w:noProof/>
          </w:rPr>
          <w:pict>
            <v:shape id="_x0000_s1529" type="#_x0000_t120" style="position:absolute;left:0;text-align:left;margin-left:3.75pt;margin-top:146.95pt;width:23.65pt;height:27.55pt;z-index:252187648" fillcolor="#e36c0a [2409]" strokecolor="#f2f2f2 [3041]" strokeweight="1.5pt">
              <v:shadow on="t" type="perspective" color="#622423 [1605]" opacity=".5" offset="1pt" offset2="-1pt"/>
              <v:textbox style="mso-next-textbox:#_x0000_s1529">
                <w:txbxContent>
                  <w:p w:rsidR="008C3EB7" w:rsidRPr="009E4666" w:rsidRDefault="008C3EB7" w:rsidP="00307E6D">
                    <w:pPr>
                      <w:jc w:val="center"/>
                      <w:rPr>
                        <w:b/>
                        <w:color w:val="000000" w:themeColor="text1"/>
                      </w:rPr>
                    </w:pPr>
                    <w:del w:id="718" w:author="nupur" w:date="2014-06-13T12:54:00Z">
                      <w:r w:rsidDel="00307E6D">
                        <w:rPr>
                          <w:b/>
                          <w:color w:val="000000" w:themeColor="text1"/>
                        </w:rPr>
                        <w:delText>4</w:delText>
                      </w:r>
                    </w:del>
                    <w:ins w:id="719" w:author="nupur" w:date="2014-06-13T12:54:00Z">
                      <w:r>
                        <w:rPr>
                          <w:b/>
                          <w:color w:val="000000" w:themeColor="text1"/>
                        </w:rPr>
                        <w:t>1</w:t>
                      </w:r>
                    </w:ins>
                  </w:p>
                </w:txbxContent>
              </v:textbox>
            </v:shape>
          </w:pict>
        </w:r>
      </w:ins>
      <w:ins w:id="720" w:author="nupur" w:date="2014-06-13T12:40:00Z">
        <w:r w:rsidR="006150A9">
          <w:rPr>
            <w:noProof/>
            <w:rPrChange w:id="721">
              <w:rPr>
                <w:noProof/>
                <w:color w:val="0000FF"/>
                <w:u w:val="single"/>
              </w:rPr>
            </w:rPrChange>
          </w:rPr>
          <w:drawing>
            <wp:inline distT="0" distB="0" distL="0" distR="0">
              <wp:extent cx="1797050" cy="3148965"/>
              <wp:effectExtent l="19050" t="0" r="0" b="0"/>
              <wp:docPr id="3755" name="Picture 28" descr="C:\Users\nupur\Desktop\monthly tasks\Admin user manual\Admin manual screen shots\manage bann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upur\Desktop\monthly tasks\Admin user manual\Admin manual screen shots\manage banner2.png"/>
                      <pic:cNvPicPr>
                        <a:picLocks noChangeAspect="1" noChangeArrowheads="1"/>
                      </pic:cNvPicPr>
                    </pic:nvPicPr>
                    <pic:blipFill>
                      <a:blip r:embed="rId298"/>
                      <a:srcRect/>
                      <a:stretch>
                        <a:fillRect/>
                      </a:stretch>
                    </pic:blipFill>
                    <pic:spPr bwMode="auto">
                      <a:xfrm>
                        <a:off x="0" y="0"/>
                        <a:ext cx="1797050" cy="3148965"/>
                      </a:xfrm>
                      <a:prstGeom prst="rect">
                        <a:avLst/>
                      </a:prstGeom>
                      <a:noFill/>
                      <a:ln w="9525">
                        <a:noFill/>
                        <a:miter lim="800000"/>
                        <a:headEnd/>
                        <a:tailEnd/>
                      </a:ln>
                    </pic:spPr>
                  </pic:pic>
                </a:graphicData>
              </a:graphic>
            </wp:inline>
          </w:drawing>
        </w:r>
      </w:ins>
    </w:p>
    <w:p w:rsidR="00000000" w:rsidRDefault="009D52C8">
      <w:pPr>
        <w:rPr>
          <w:ins w:id="722" w:author="nupur" w:date="2014-06-13T12:40:00Z"/>
          <w:highlight w:val="yellow"/>
        </w:rPr>
        <w:pPrChange w:id="723" w:author="nupur" w:date="2014-06-13T12:39:00Z">
          <w:pPr>
            <w:pStyle w:val="Heading3"/>
          </w:pPr>
        </w:pPrChange>
      </w:pPr>
      <w:ins w:id="724" w:author="nupur" w:date="2014-06-13T12:54:00Z">
        <w:r>
          <w:rPr>
            <w:noProof/>
          </w:rPr>
          <w:lastRenderedPageBreak/>
          <w:pict>
            <v:shape id="_x0000_s1531" type="#_x0000_t120" style="position:absolute;left:0;text-align:left;margin-left:234.5pt;margin-top:118.35pt;width:23.65pt;height:27.55pt;z-index:252189696" fillcolor="#e36c0a [2409]" strokecolor="#f2f2f2 [3041]" strokeweight="1.5pt">
              <v:shadow on="t" type="perspective" color="#622423 [1605]" opacity=".5" offset="1pt" offset2="-1pt"/>
              <v:textbox style="mso-next-textbox:#_x0000_s1531">
                <w:txbxContent>
                  <w:p w:rsidR="008C3EB7" w:rsidRPr="009E4666" w:rsidRDefault="008C3EB7" w:rsidP="00307E6D">
                    <w:pPr>
                      <w:jc w:val="center"/>
                      <w:rPr>
                        <w:b/>
                        <w:color w:val="000000" w:themeColor="text1"/>
                      </w:rPr>
                    </w:pPr>
                    <w:del w:id="725" w:author="nupur" w:date="2014-06-13T12:54:00Z">
                      <w:r w:rsidDel="00307E6D">
                        <w:rPr>
                          <w:b/>
                          <w:color w:val="000000" w:themeColor="text1"/>
                        </w:rPr>
                        <w:delText>4</w:delText>
                      </w:r>
                    </w:del>
                    <w:ins w:id="726" w:author="nupur" w:date="2014-06-13T12:54:00Z">
                      <w:r>
                        <w:rPr>
                          <w:b/>
                          <w:color w:val="000000" w:themeColor="text1"/>
                        </w:rPr>
                        <w:t>3</w:t>
                      </w:r>
                    </w:ins>
                  </w:p>
                </w:txbxContent>
              </v:textbox>
            </v:shape>
          </w:pict>
        </w:r>
        <w:r>
          <w:rPr>
            <w:noProof/>
          </w:rPr>
          <w:pict>
            <v:shape id="_x0000_s1530" type="#_x0000_t120" style="position:absolute;left:0;text-align:left;margin-left:89.25pt;margin-top:83.3pt;width:23.65pt;height:27.55pt;z-index:252188672" fillcolor="#e36c0a [2409]" strokecolor="#f2f2f2 [3041]" strokeweight="1.5pt">
              <v:shadow on="t" type="perspective" color="#622423 [1605]" opacity=".5" offset="1pt" offset2="-1pt"/>
              <v:textbox style="mso-next-textbox:#_x0000_s1530">
                <w:txbxContent>
                  <w:p w:rsidR="008C3EB7" w:rsidRPr="009E4666" w:rsidRDefault="008C3EB7" w:rsidP="00307E6D">
                    <w:pPr>
                      <w:jc w:val="center"/>
                      <w:rPr>
                        <w:b/>
                        <w:color w:val="000000" w:themeColor="text1"/>
                      </w:rPr>
                    </w:pPr>
                    <w:ins w:id="727" w:author="nupur" w:date="2014-06-13T12:54:00Z">
                      <w:r>
                        <w:rPr>
                          <w:b/>
                          <w:color w:val="000000" w:themeColor="text1"/>
                        </w:rPr>
                        <w:t>2</w:t>
                      </w:r>
                    </w:ins>
                    <w:del w:id="728" w:author="nupur" w:date="2014-06-13T12:54:00Z">
                      <w:r w:rsidDel="00307E6D">
                        <w:rPr>
                          <w:b/>
                          <w:color w:val="000000" w:themeColor="text1"/>
                        </w:rPr>
                        <w:delText>4</w:delText>
                      </w:r>
                    </w:del>
                  </w:p>
                </w:txbxContent>
              </v:textbox>
            </v:shape>
          </w:pict>
        </w:r>
      </w:ins>
      <w:ins w:id="729" w:author="nupur" w:date="2014-06-13T12:39:00Z">
        <w:r w:rsidR="006150A9">
          <w:rPr>
            <w:noProof/>
            <w:rPrChange w:id="730">
              <w:rPr>
                <w:noProof/>
                <w:color w:val="0000FF"/>
                <w:u w:val="single"/>
              </w:rPr>
            </w:rPrChange>
          </w:rPr>
          <w:drawing>
            <wp:inline distT="0" distB="0" distL="0" distR="0">
              <wp:extent cx="5943600" cy="1809938"/>
              <wp:effectExtent l="19050" t="0" r="0" b="0"/>
              <wp:docPr id="3754" name="Picture 27" descr="C:\Users\nupur\Desktop\monthly tasks\Admin user manual\Admin manual screen shots\manage 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upur\Desktop\monthly tasks\Admin user manual\Admin manual screen shots\manage banner.png"/>
                      <pic:cNvPicPr>
                        <a:picLocks noChangeAspect="1" noChangeArrowheads="1"/>
                      </pic:cNvPicPr>
                    </pic:nvPicPr>
                    <pic:blipFill>
                      <a:blip r:embed="rId299"/>
                      <a:srcRect/>
                      <a:stretch>
                        <a:fillRect/>
                      </a:stretch>
                    </pic:blipFill>
                    <pic:spPr bwMode="auto">
                      <a:xfrm>
                        <a:off x="0" y="0"/>
                        <a:ext cx="5943600" cy="1809938"/>
                      </a:xfrm>
                      <a:prstGeom prst="rect">
                        <a:avLst/>
                      </a:prstGeom>
                      <a:noFill/>
                      <a:ln w="9525">
                        <a:noFill/>
                        <a:miter lim="800000"/>
                        <a:headEnd/>
                        <a:tailEnd/>
                      </a:ln>
                    </pic:spPr>
                  </pic:pic>
                </a:graphicData>
              </a:graphic>
            </wp:inline>
          </w:drawing>
        </w:r>
      </w:ins>
    </w:p>
    <w:p w:rsidR="00000000" w:rsidRDefault="006150A9">
      <w:pPr>
        <w:rPr>
          <w:ins w:id="731" w:author="nupur" w:date="2014-06-13T12:41:00Z"/>
          <w:highlight w:val="yellow"/>
        </w:rPr>
        <w:pPrChange w:id="732" w:author="nupur" w:date="2014-06-13T12:39:00Z">
          <w:pPr>
            <w:pStyle w:val="Heading3"/>
          </w:pPr>
        </w:pPrChange>
      </w:pPr>
      <w:ins w:id="733" w:author="nupur" w:date="2014-06-13T12:40:00Z">
        <w:r>
          <w:rPr>
            <w:noProof/>
            <w:rPrChange w:id="734">
              <w:rPr>
                <w:noProof/>
                <w:color w:val="0000FF"/>
                <w:u w:val="single"/>
              </w:rPr>
            </w:rPrChange>
          </w:rPr>
          <w:drawing>
            <wp:inline distT="0" distB="0" distL="0" distR="0">
              <wp:extent cx="5943600" cy="431195"/>
              <wp:effectExtent l="19050" t="0" r="0" b="0"/>
              <wp:docPr id="3756" name="Picture 29" descr="C:\Users\nupur\Desktop\monthly tasks\Admin user manual\Admin manual screen shots\manage bann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upur\Desktop\monthly tasks\Admin user manual\Admin manual screen shots\manage banner1.png"/>
                      <pic:cNvPicPr>
                        <a:picLocks noChangeAspect="1" noChangeArrowheads="1"/>
                      </pic:cNvPicPr>
                    </pic:nvPicPr>
                    <pic:blipFill>
                      <a:blip r:embed="rId300"/>
                      <a:srcRect/>
                      <a:stretch>
                        <a:fillRect/>
                      </a:stretch>
                    </pic:blipFill>
                    <pic:spPr bwMode="auto">
                      <a:xfrm>
                        <a:off x="0" y="0"/>
                        <a:ext cx="5943600" cy="431195"/>
                      </a:xfrm>
                      <a:prstGeom prst="rect">
                        <a:avLst/>
                      </a:prstGeom>
                      <a:noFill/>
                      <a:ln w="9525">
                        <a:noFill/>
                        <a:miter lim="800000"/>
                        <a:headEnd/>
                        <a:tailEnd/>
                      </a:ln>
                    </pic:spPr>
                  </pic:pic>
                </a:graphicData>
              </a:graphic>
            </wp:inline>
          </w:drawing>
        </w:r>
      </w:ins>
    </w:p>
    <w:p w:rsidR="00523319" w:rsidRPr="00523319" w:rsidRDefault="009D52C8" w:rsidP="00523319">
      <w:pPr>
        <w:rPr>
          <w:ins w:id="735" w:author="nupur" w:date="2014-06-13T12:41:00Z"/>
          <w:b/>
          <w:rPrChange w:id="736" w:author="nupur" w:date="2014-06-13T12:41:00Z">
            <w:rPr>
              <w:ins w:id="737" w:author="nupur" w:date="2014-06-13T12:41:00Z"/>
            </w:rPr>
          </w:rPrChange>
        </w:rPr>
      </w:pPr>
      <w:ins w:id="738" w:author="nupur" w:date="2014-06-13T12:41:00Z">
        <w:r w:rsidRPr="009D52C8">
          <w:rPr>
            <w:b/>
            <w:rPrChange w:id="739" w:author="nupur" w:date="2014-06-13T12:41:00Z">
              <w:rPr>
                <w:rFonts w:eastAsiaTheme="majorEastAsia" w:cstheme="majorBidi"/>
                <w:bCs/>
                <w:color w:val="0000FF"/>
                <w:sz w:val="28"/>
                <w:u w:val="single"/>
              </w:rPr>
            </w:rPrChange>
          </w:rPr>
          <w:t xml:space="preserve">Steps to </w:t>
        </w:r>
        <w:r w:rsidR="00523319">
          <w:rPr>
            <w:b/>
          </w:rPr>
          <w:t>manage</w:t>
        </w:r>
        <w:r w:rsidRPr="009D52C8">
          <w:rPr>
            <w:b/>
            <w:rPrChange w:id="740" w:author="nupur" w:date="2014-06-13T12:41:00Z">
              <w:rPr>
                <w:rFonts w:eastAsiaTheme="majorEastAsia" w:cstheme="majorBidi"/>
                <w:bCs/>
                <w:color w:val="0000FF"/>
                <w:sz w:val="28"/>
                <w:u w:val="single"/>
              </w:rPr>
            </w:rPrChange>
          </w:rPr>
          <w:t xml:space="preserve"> banner:</w:t>
        </w:r>
      </w:ins>
    </w:p>
    <w:p w:rsidR="00523319" w:rsidRDefault="00523319" w:rsidP="00523319">
      <w:pPr>
        <w:pStyle w:val="ListParagraph"/>
        <w:numPr>
          <w:ilvl w:val="0"/>
          <w:numId w:val="128"/>
        </w:numPr>
        <w:rPr>
          <w:ins w:id="741" w:author="nupur" w:date="2014-06-13T12:41:00Z"/>
        </w:rPr>
      </w:pPr>
      <w:ins w:id="742" w:author="nupur" w:date="2014-06-13T12:41:00Z">
        <w:r>
          <w:t>Click on Manage banner from manage content under administration panel from left accordion</w:t>
        </w:r>
      </w:ins>
    </w:p>
    <w:p w:rsidR="00523319" w:rsidRDefault="00523319" w:rsidP="00523319">
      <w:pPr>
        <w:pStyle w:val="ListParagraph"/>
        <w:numPr>
          <w:ilvl w:val="0"/>
          <w:numId w:val="128"/>
        </w:numPr>
        <w:rPr>
          <w:ins w:id="743" w:author="nupur" w:date="2014-06-13T12:41:00Z"/>
        </w:rPr>
      </w:pPr>
      <w:ins w:id="744" w:author="nupur" w:date="2014-06-13T12:41:00Z">
        <w:r>
          <w:t>Configure the priority</w:t>
        </w:r>
      </w:ins>
    </w:p>
    <w:p w:rsidR="00523319" w:rsidRDefault="00523319" w:rsidP="00523319">
      <w:pPr>
        <w:pStyle w:val="ListParagraph"/>
        <w:numPr>
          <w:ilvl w:val="0"/>
          <w:numId w:val="128"/>
        </w:numPr>
        <w:rPr>
          <w:ins w:id="745" w:author="nupur" w:date="2014-06-13T12:41:00Z"/>
        </w:rPr>
      </w:pPr>
      <w:ins w:id="746" w:author="nupur" w:date="2014-06-13T12:41:00Z">
        <w:r>
          <w:t>Click on Update button</w:t>
        </w:r>
      </w:ins>
    </w:p>
    <w:p w:rsidR="00000000" w:rsidRDefault="009D52C8">
      <w:pPr>
        <w:rPr>
          <w:ins w:id="747" w:author="nupur" w:date="2014-06-13T12:43:00Z"/>
          <w:b/>
        </w:rPr>
        <w:pPrChange w:id="748" w:author="nupur" w:date="2014-06-13T12:39:00Z">
          <w:pPr>
            <w:pStyle w:val="Heading3"/>
          </w:pPr>
        </w:pPrChange>
      </w:pPr>
      <w:ins w:id="749" w:author="nupur" w:date="2014-06-13T12:43:00Z">
        <w:r>
          <w:rPr>
            <w:b/>
            <w:noProof/>
          </w:rPr>
          <w:pict>
            <v:rect id="_x0000_s1528" style="position:absolute;left:0;text-align:left;margin-left:-2.05pt;margin-top:46.75pt;width:43.8pt;height:27.8pt;z-index:252186624" fillcolor="#f79646 [3209]" strokecolor="#f2f2f2 [3041]" strokeweight="3pt">
              <v:shadow on="t" type="perspective" color="#974706 [1609]" opacity=".5" offset="1pt" offset2="-1pt"/>
              <v:textbox style="mso-next-textbox:#_x0000_s1528">
                <w:txbxContent>
                  <w:p w:rsidR="008C3EB7" w:rsidRDefault="008C3EB7" w:rsidP="0081265B">
                    <w:r>
                      <w:t>Note</w:t>
                    </w:r>
                  </w:p>
                </w:txbxContent>
              </v:textbox>
            </v:rect>
          </w:pict>
        </w:r>
      </w:ins>
      <w:ins w:id="750" w:author="nupur" w:date="2014-06-13T12:41:00Z">
        <w:r w:rsidR="00523319">
          <w:t>On successful banner priority updation, you will be notified with a message as “</w:t>
        </w:r>
      </w:ins>
      <w:ins w:id="751" w:author="nupur" w:date="2014-06-13T12:42:00Z">
        <w:r w:rsidRPr="009D52C8">
          <w:rPr>
            <w:b/>
            <w:rPrChange w:id="752" w:author="nupur" w:date="2014-06-13T12:42:00Z">
              <w:rPr>
                <w:color w:val="0000FF"/>
                <w:u w:val="single"/>
              </w:rPr>
            </w:rPrChange>
          </w:rPr>
          <w:t xml:space="preserve">Priority updated </w:t>
        </w:r>
      </w:ins>
      <w:ins w:id="753" w:author="nupur" w:date="2014-06-13T12:41:00Z">
        <w:r w:rsidRPr="009D52C8">
          <w:rPr>
            <w:b/>
            <w:rPrChange w:id="754" w:author="nupur" w:date="2014-06-13T12:42:00Z">
              <w:rPr>
                <w:color w:val="0000FF"/>
                <w:u w:val="single"/>
              </w:rPr>
            </w:rPrChange>
          </w:rPr>
          <w:t xml:space="preserve">successfully” </w:t>
        </w:r>
      </w:ins>
    </w:p>
    <w:p w:rsidR="00000000" w:rsidRDefault="009D52C8">
      <w:pPr>
        <w:pStyle w:val="ListParagraph"/>
        <w:numPr>
          <w:ilvl w:val="1"/>
          <w:numId w:val="130"/>
        </w:numPr>
        <w:rPr>
          <w:ins w:id="755" w:author="nupur" w:date="2014-06-13T12:44:00Z"/>
          <w:b/>
          <w:rPrChange w:id="756" w:author="nupur" w:date="2014-06-13T12:45:00Z">
            <w:rPr>
              <w:ins w:id="757" w:author="nupur" w:date="2014-06-13T12:44:00Z"/>
              <w:b/>
              <w:highlight w:val="yellow"/>
            </w:rPr>
          </w:rPrChange>
        </w:rPr>
        <w:pPrChange w:id="758" w:author="nupur" w:date="2014-06-13T12:45:00Z">
          <w:pPr>
            <w:pStyle w:val="Heading3"/>
          </w:pPr>
        </w:pPrChange>
      </w:pPr>
      <w:ins w:id="759" w:author="nupur" w:date="2014-06-13T12:44:00Z">
        <w:r w:rsidRPr="009D52C8">
          <w:rPr>
            <w:b/>
            <w:rPrChange w:id="760" w:author="nupur" w:date="2014-06-13T12:45:00Z">
              <w:rPr>
                <w:b/>
                <w:color w:val="0000FF"/>
                <w:highlight w:val="yellow"/>
                <w:u w:val="single"/>
              </w:rPr>
            </w:rPrChange>
          </w:rPr>
          <w:t>Manage banner will list only those banner that belongs to the domain on which user is logged in.</w:t>
        </w:r>
      </w:ins>
    </w:p>
    <w:p w:rsidR="00000000" w:rsidRDefault="009D52C8">
      <w:pPr>
        <w:pStyle w:val="ListParagraph"/>
        <w:numPr>
          <w:ilvl w:val="1"/>
          <w:numId w:val="130"/>
        </w:numPr>
        <w:rPr>
          <w:b/>
          <w:rPrChange w:id="761" w:author="nupur" w:date="2014-06-13T12:45:00Z">
            <w:rPr/>
          </w:rPrChange>
        </w:rPr>
        <w:pPrChange w:id="762" w:author="nupur" w:date="2014-06-13T12:45:00Z">
          <w:pPr>
            <w:pStyle w:val="Heading3"/>
          </w:pPr>
        </w:pPrChange>
      </w:pPr>
      <w:ins w:id="763" w:author="nupur" w:date="2014-06-13T12:43:00Z">
        <w:r w:rsidRPr="009D52C8">
          <w:rPr>
            <w:b/>
            <w:rPrChange w:id="764" w:author="nupur" w:date="2014-06-13T12:45:00Z">
              <w:rPr>
                <w:b/>
                <w:color w:val="0000FF"/>
                <w:highlight w:val="yellow"/>
                <w:u w:val="single"/>
              </w:rPr>
            </w:rPrChange>
          </w:rPr>
          <w:t>Banner can be managed by login from t</w:t>
        </w:r>
      </w:ins>
      <w:ins w:id="765" w:author="nupur" w:date="2014-06-13T12:44:00Z">
        <w:r w:rsidRPr="009D52C8">
          <w:rPr>
            <w:b/>
            <w:rPrChange w:id="766" w:author="nupur" w:date="2014-06-13T12:45:00Z">
              <w:rPr>
                <w:color w:val="0000FF"/>
                <w:u w:val="single"/>
              </w:rPr>
            </w:rPrChange>
          </w:rPr>
          <w:t>he domain for which banner h</w:t>
        </w:r>
      </w:ins>
      <w:ins w:id="767" w:author="nupur" w:date="2014-06-13T12:45:00Z">
        <w:r w:rsidR="0081265B">
          <w:rPr>
            <w:b/>
          </w:rPr>
          <w:t xml:space="preserve">as </w:t>
        </w:r>
      </w:ins>
      <w:ins w:id="768" w:author="nupur" w:date="2014-06-13T12:44:00Z">
        <w:r w:rsidRPr="009D52C8">
          <w:rPr>
            <w:b/>
            <w:rPrChange w:id="769" w:author="nupur" w:date="2014-06-13T12:45:00Z">
              <w:rPr>
                <w:color w:val="0000FF"/>
                <w:u w:val="single"/>
              </w:rPr>
            </w:rPrChange>
          </w:rPr>
          <w:t>been created</w:t>
        </w:r>
      </w:ins>
    </w:p>
    <w:p w:rsidR="00000000" w:rsidRDefault="00971974">
      <w:pPr>
        <w:pStyle w:val="Heading2"/>
        <w:pPrChange w:id="770" w:author="nupur" w:date="2014-06-13T13:24:00Z">
          <w:pPr>
            <w:pStyle w:val="Heading3"/>
          </w:pPr>
        </w:pPrChange>
      </w:pPr>
      <w:bookmarkStart w:id="771" w:name="_Toc390511991"/>
      <w:r>
        <w:t>Create link</w:t>
      </w:r>
      <w:bookmarkEnd w:id="771"/>
    </w:p>
    <w:p w:rsidR="00971974" w:rsidRDefault="00971974" w:rsidP="00971974">
      <w:pPr>
        <w:rPr>
          <w:ins w:id="772" w:author="nupur" w:date="2014-06-13T11:27:00Z"/>
        </w:rPr>
      </w:pPr>
      <w:r>
        <w:t>Administrator can create link and can display the link as per the configurations</w:t>
      </w:r>
    </w:p>
    <w:p w:rsidR="004E0B05" w:rsidRDefault="009D52C8" w:rsidP="00971974">
      <w:ins w:id="773" w:author="nupur" w:date="2014-06-13T12:55:00Z">
        <w:r>
          <w:rPr>
            <w:noProof/>
          </w:rPr>
          <w:lastRenderedPageBreak/>
          <w:pict>
            <v:shape id="_x0000_s1532" type="#_x0000_t120" style="position:absolute;left:0;text-align:left;margin-left:2.2pt;margin-top:234.15pt;width:23.65pt;height:27.55pt;z-index:252190720" fillcolor="#e36c0a [2409]" strokecolor="#f2f2f2 [3041]" strokeweight="1.5pt">
              <v:shadow on="t" type="perspective" color="#622423 [1605]" opacity=".5" offset="1pt" offset2="-1pt"/>
              <v:textbox style="mso-next-textbox:#_x0000_s1532">
                <w:txbxContent>
                  <w:p w:rsidR="008C3EB7" w:rsidRPr="009E4666" w:rsidRDefault="008C3EB7" w:rsidP="00F77F6B">
                    <w:pPr>
                      <w:jc w:val="center"/>
                      <w:rPr>
                        <w:b/>
                        <w:color w:val="000000" w:themeColor="text1"/>
                      </w:rPr>
                    </w:pPr>
                    <w:del w:id="774" w:author="nupur" w:date="2014-06-13T12:55:00Z">
                      <w:r w:rsidDel="00F77F6B">
                        <w:rPr>
                          <w:b/>
                          <w:color w:val="000000" w:themeColor="text1"/>
                        </w:rPr>
                        <w:delText>4</w:delText>
                      </w:r>
                    </w:del>
                    <w:ins w:id="775" w:author="nupur" w:date="2014-06-13T12:55:00Z">
                      <w:r>
                        <w:rPr>
                          <w:b/>
                          <w:color w:val="000000" w:themeColor="text1"/>
                        </w:rPr>
                        <w:t>1</w:t>
                      </w:r>
                    </w:ins>
                  </w:p>
                </w:txbxContent>
              </v:textbox>
            </v:shape>
          </w:pict>
        </w:r>
      </w:ins>
      <w:ins w:id="776" w:author="nupur" w:date="2014-06-13T11:28:00Z">
        <w:r w:rsidR="006150A9">
          <w:rPr>
            <w:noProof/>
            <w:rPrChange w:id="777">
              <w:rPr>
                <w:rFonts w:eastAsiaTheme="majorEastAsia" w:cstheme="majorBidi"/>
                <w:bCs/>
                <w:noProof/>
                <w:color w:val="0000FF"/>
                <w:sz w:val="28"/>
                <w:u w:val="single"/>
              </w:rPr>
            </w:rPrChange>
          </w:rPr>
          <w:drawing>
            <wp:inline distT="0" distB="0" distL="0" distR="0">
              <wp:extent cx="1833604" cy="3673503"/>
              <wp:effectExtent l="19050" t="0" r="0" b="0"/>
              <wp:docPr id="1415" name="Picture 10" descr="C:\Users\nupur\Desktop\monthly tasks\Admin user manual\Admin manual screen shots\creat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pur\Desktop\monthly tasks\Admin user manual\Admin manual screen shots\create link.png"/>
                      <pic:cNvPicPr>
                        <a:picLocks noChangeAspect="1" noChangeArrowheads="1"/>
                      </pic:cNvPicPr>
                    </pic:nvPicPr>
                    <pic:blipFill>
                      <a:blip r:embed="rId301"/>
                      <a:srcRect/>
                      <a:stretch>
                        <a:fillRect/>
                      </a:stretch>
                    </pic:blipFill>
                    <pic:spPr bwMode="auto">
                      <a:xfrm>
                        <a:off x="0" y="0"/>
                        <a:ext cx="1837055" cy="3680417"/>
                      </a:xfrm>
                      <a:prstGeom prst="rect">
                        <a:avLst/>
                      </a:prstGeom>
                      <a:noFill/>
                      <a:ln w="9525">
                        <a:noFill/>
                        <a:miter lim="800000"/>
                        <a:headEnd/>
                        <a:tailEnd/>
                      </a:ln>
                    </pic:spPr>
                  </pic:pic>
                </a:graphicData>
              </a:graphic>
            </wp:inline>
          </w:drawing>
        </w:r>
      </w:ins>
    </w:p>
    <w:p w:rsidR="00000000" w:rsidRDefault="009D52C8">
      <w:pPr>
        <w:pStyle w:val="ListParagraph"/>
        <w:numPr>
          <w:ilvl w:val="0"/>
          <w:numId w:val="124"/>
        </w:numPr>
        <w:rPr>
          <w:b/>
          <w:rPrChange w:id="778" w:author="nupur" w:date="2014-06-13T12:14:00Z">
            <w:rPr/>
          </w:rPrChange>
        </w:rPr>
        <w:pPrChange w:id="779" w:author="nupur" w:date="2014-06-13T12:14:00Z">
          <w:pPr/>
        </w:pPrChange>
      </w:pPr>
      <w:ins w:id="780" w:author="nupur" w:date="2014-06-13T12:14:00Z">
        <w:r w:rsidRPr="009D52C8">
          <w:rPr>
            <w:b/>
            <w:rPrChange w:id="781" w:author="nupur" w:date="2014-06-13T12:14:00Z">
              <w:rPr>
                <w:color w:val="0000FF"/>
                <w:u w:val="single"/>
              </w:rPr>
            </w:rPrChange>
          </w:rPr>
          <w:t>Link type – Upload docum</w:t>
        </w:r>
        <w:r w:rsidR="0006702F">
          <w:rPr>
            <w:b/>
          </w:rPr>
          <w:t>e</w:t>
        </w:r>
        <w:r w:rsidRPr="009D52C8">
          <w:rPr>
            <w:b/>
            <w:rPrChange w:id="782" w:author="nupur" w:date="2014-06-13T12:14:00Z">
              <w:rPr>
                <w:color w:val="0000FF"/>
                <w:u w:val="single"/>
              </w:rPr>
            </w:rPrChange>
          </w:rPr>
          <w:t>nt</w:t>
        </w:r>
      </w:ins>
      <w:del w:id="783" w:author="nupur" w:date="2014-06-13T12:14:00Z">
        <w:r w:rsidR="006150A9">
          <w:rPr>
            <w:noProof/>
            <w:rPrChange w:id="784">
              <w:rPr>
                <w:noProof/>
                <w:color w:val="0000FF"/>
                <w:u w:val="single"/>
              </w:rPr>
            </w:rPrChange>
          </w:rPr>
          <w:drawing>
            <wp:inline distT="0" distB="0" distL="0" distR="0">
              <wp:extent cx="1837055" cy="4397375"/>
              <wp:effectExtent l="19050" t="0" r="0" b="0"/>
              <wp:docPr id="1412" name="Picture 7" descr="C:\Users\nupur\Desktop\monthly tasks\Admin user manual\Admin manual screen shots\creat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pur\Desktop\monthly tasks\Admin user manual\Admin manual screen shots\create link.png"/>
                      <pic:cNvPicPr>
                        <a:picLocks noChangeAspect="1" noChangeArrowheads="1"/>
                      </pic:cNvPicPr>
                    </pic:nvPicPr>
                    <pic:blipFill>
                      <a:blip r:embed="rId301"/>
                      <a:srcRect/>
                      <a:stretch>
                        <a:fillRect/>
                      </a:stretch>
                    </pic:blipFill>
                    <pic:spPr bwMode="auto">
                      <a:xfrm>
                        <a:off x="0" y="0"/>
                        <a:ext cx="1837055" cy="4397375"/>
                      </a:xfrm>
                      <a:prstGeom prst="rect">
                        <a:avLst/>
                      </a:prstGeom>
                      <a:noFill/>
                      <a:ln w="9525">
                        <a:noFill/>
                        <a:miter lim="800000"/>
                        <a:headEnd/>
                        <a:tailEnd/>
                      </a:ln>
                    </pic:spPr>
                  </pic:pic>
                </a:graphicData>
              </a:graphic>
            </wp:inline>
          </w:drawing>
        </w:r>
      </w:del>
    </w:p>
    <w:p w:rsidR="00971974" w:rsidRDefault="009D52C8" w:rsidP="00971974">
      <w:ins w:id="785" w:author="nupur" w:date="2014-06-13T12:55:00Z">
        <w:r>
          <w:rPr>
            <w:noProof/>
          </w:rPr>
          <w:pict>
            <v:shape id="_x0000_s1534" type="#_x0000_t120" style="position:absolute;left:0;text-align:left;margin-left:199.45pt;margin-top:154.05pt;width:23.65pt;height:27.55pt;z-index:252192768" fillcolor="#e36c0a [2409]" strokecolor="#f2f2f2 [3041]" strokeweight="1.5pt">
              <v:shadow on="t" type="perspective" color="#622423 [1605]" opacity=".5" offset="1pt" offset2="-1pt"/>
              <v:textbox style="mso-next-textbox:#_x0000_s1534">
                <w:txbxContent>
                  <w:p w:rsidR="008C3EB7" w:rsidRPr="009E4666" w:rsidRDefault="008C3EB7" w:rsidP="00F77F6B">
                    <w:pPr>
                      <w:jc w:val="center"/>
                      <w:rPr>
                        <w:b/>
                        <w:color w:val="000000" w:themeColor="text1"/>
                      </w:rPr>
                    </w:pPr>
                    <w:del w:id="786" w:author="nupur" w:date="2014-06-13T12:56:00Z">
                      <w:r w:rsidDel="00F77F6B">
                        <w:rPr>
                          <w:b/>
                          <w:color w:val="000000" w:themeColor="text1"/>
                        </w:rPr>
                        <w:delText>4</w:delText>
                      </w:r>
                    </w:del>
                    <w:ins w:id="787" w:author="nupur" w:date="2014-06-13T12:56:00Z">
                      <w:r>
                        <w:rPr>
                          <w:b/>
                          <w:color w:val="000000" w:themeColor="text1"/>
                        </w:rPr>
                        <w:t>3</w:t>
                      </w:r>
                    </w:ins>
                  </w:p>
                </w:txbxContent>
              </v:textbox>
            </v:shape>
          </w:pict>
        </w:r>
        <w:r>
          <w:rPr>
            <w:noProof/>
          </w:rPr>
          <w:pict>
            <v:shape id="_x0000_s1533" type="#_x0000_t120" style="position:absolute;left:0;text-align:left;margin-left:-11.55pt;margin-top:35.1pt;width:23.65pt;height:27.55pt;z-index:252191744" fillcolor="#e36c0a [2409]" strokecolor="#f2f2f2 [3041]" strokeweight="1.5pt">
              <v:shadow on="t" type="perspective" color="#622423 [1605]" opacity=".5" offset="1pt" offset2="-1pt"/>
              <v:textbox style="mso-next-textbox:#_x0000_s1533">
                <w:txbxContent>
                  <w:p w:rsidR="008C3EB7" w:rsidRPr="009E4666" w:rsidRDefault="008C3EB7" w:rsidP="00F77F6B">
                    <w:pPr>
                      <w:jc w:val="center"/>
                      <w:rPr>
                        <w:b/>
                        <w:color w:val="000000" w:themeColor="text1"/>
                      </w:rPr>
                    </w:pPr>
                    <w:del w:id="788" w:author="nupur" w:date="2014-06-13T12:55:00Z">
                      <w:r w:rsidDel="00F77F6B">
                        <w:rPr>
                          <w:b/>
                          <w:color w:val="000000" w:themeColor="text1"/>
                        </w:rPr>
                        <w:delText>4</w:delText>
                      </w:r>
                    </w:del>
                    <w:ins w:id="789" w:author="nupur" w:date="2014-06-13T12:55:00Z">
                      <w:r>
                        <w:rPr>
                          <w:b/>
                          <w:color w:val="000000" w:themeColor="text1"/>
                        </w:rPr>
                        <w:t>2</w:t>
                      </w:r>
                    </w:ins>
                  </w:p>
                </w:txbxContent>
              </v:textbox>
            </v:shape>
          </w:pict>
        </w:r>
      </w:ins>
      <w:r w:rsidR="00971974">
        <w:rPr>
          <w:noProof/>
        </w:rPr>
        <w:drawing>
          <wp:inline distT="0" distB="0" distL="0" distR="0">
            <wp:extent cx="5943600" cy="3048253"/>
            <wp:effectExtent l="19050" t="0" r="0" b="0"/>
            <wp:docPr id="1413" name="Picture 8" descr="C:\Users\nupur\Desktop\monthly tasks\Admin user manual\Admin manual screen shots\create lin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pur\Desktop\monthly tasks\Admin user manual\Admin manual screen shots\create link1.png"/>
                    <pic:cNvPicPr>
                      <a:picLocks noChangeAspect="1" noChangeArrowheads="1"/>
                    </pic:cNvPicPr>
                  </pic:nvPicPr>
                  <pic:blipFill>
                    <a:blip r:embed="rId302"/>
                    <a:srcRect/>
                    <a:stretch>
                      <a:fillRect/>
                    </a:stretch>
                  </pic:blipFill>
                  <pic:spPr bwMode="auto">
                    <a:xfrm>
                      <a:off x="0" y="0"/>
                      <a:ext cx="5943600" cy="3048253"/>
                    </a:xfrm>
                    <a:prstGeom prst="rect">
                      <a:avLst/>
                    </a:prstGeom>
                    <a:noFill/>
                    <a:ln w="9525">
                      <a:noFill/>
                      <a:miter lim="800000"/>
                      <a:headEnd/>
                      <a:tailEnd/>
                    </a:ln>
                  </pic:spPr>
                </pic:pic>
              </a:graphicData>
            </a:graphic>
          </wp:inline>
        </w:drawing>
      </w:r>
    </w:p>
    <w:p w:rsidR="00D870E6" w:rsidRDefault="009D52C8" w:rsidP="00971974">
      <w:pPr>
        <w:rPr>
          <w:ins w:id="790" w:author="nupur" w:date="2014-06-13T11:49:00Z"/>
        </w:rPr>
      </w:pPr>
      <w:ins w:id="791" w:author="nupur" w:date="2014-06-13T12:56:00Z">
        <w:r>
          <w:rPr>
            <w:noProof/>
          </w:rPr>
          <w:lastRenderedPageBreak/>
          <w:pict>
            <v:shape id="_x0000_s1536" type="#_x0000_t120" style="position:absolute;left:0;text-align:left;margin-left:253.9pt;margin-top:192.85pt;width:23.65pt;height:27.55pt;z-index:252194816" fillcolor="#e36c0a [2409]" strokecolor="#f2f2f2 [3041]" strokeweight="1.5pt">
              <v:shadow on="t" type="perspective" color="#622423 [1605]" opacity=".5" offset="1pt" offset2="-1pt"/>
              <v:textbox style="mso-next-textbox:#_x0000_s1536">
                <w:txbxContent>
                  <w:p w:rsidR="008C3EB7" w:rsidRPr="009E4666" w:rsidRDefault="008C3EB7" w:rsidP="00F77F6B">
                    <w:pPr>
                      <w:jc w:val="center"/>
                      <w:rPr>
                        <w:b/>
                        <w:color w:val="000000" w:themeColor="text1"/>
                      </w:rPr>
                    </w:pPr>
                    <w:del w:id="792" w:author="nupur" w:date="2014-06-13T12:56:00Z">
                      <w:r w:rsidDel="00F77F6B">
                        <w:rPr>
                          <w:b/>
                          <w:color w:val="000000" w:themeColor="text1"/>
                        </w:rPr>
                        <w:delText>4</w:delText>
                      </w:r>
                    </w:del>
                    <w:ins w:id="793" w:author="nupur" w:date="2014-06-13T12:56:00Z">
                      <w:r>
                        <w:rPr>
                          <w:b/>
                          <w:color w:val="000000" w:themeColor="text1"/>
                        </w:rPr>
                        <w:t>5</w:t>
                      </w:r>
                    </w:ins>
                  </w:p>
                </w:txbxContent>
              </v:textbox>
            </v:shape>
          </w:pict>
        </w:r>
        <w:r>
          <w:rPr>
            <w:noProof/>
          </w:rPr>
          <w:pict>
            <v:shape id="_x0000_s1535" type="#_x0000_t120" style="position:absolute;left:0;text-align:left;margin-left:-21.55pt;margin-top:23.15pt;width:23.65pt;height:27.55pt;z-index:252193792" fillcolor="#e36c0a [2409]" strokecolor="#f2f2f2 [3041]" strokeweight="1.5pt">
              <v:shadow on="t" type="perspective" color="#622423 [1605]" opacity=".5" offset="1pt" offset2="-1pt"/>
              <v:textbox style="mso-next-textbox:#_x0000_s1535">
                <w:txbxContent>
                  <w:p w:rsidR="008C3EB7" w:rsidRPr="009E4666" w:rsidRDefault="008C3EB7" w:rsidP="00F77F6B">
                    <w:pPr>
                      <w:jc w:val="center"/>
                      <w:rPr>
                        <w:b/>
                        <w:color w:val="000000" w:themeColor="text1"/>
                      </w:rPr>
                    </w:pPr>
                    <w:r>
                      <w:rPr>
                        <w:b/>
                        <w:color w:val="000000" w:themeColor="text1"/>
                      </w:rPr>
                      <w:t>4</w:t>
                    </w:r>
                  </w:p>
                </w:txbxContent>
              </v:textbox>
            </v:shape>
          </w:pict>
        </w:r>
      </w:ins>
      <w:r w:rsidR="00971974">
        <w:rPr>
          <w:noProof/>
        </w:rPr>
        <w:drawing>
          <wp:inline distT="0" distB="0" distL="0" distR="0">
            <wp:extent cx="5943600" cy="1471037"/>
            <wp:effectExtent l="19050" t="0" r="0" b="0"/>
            <wp:docPr id="1414" name="Picture 9" descr="C:\Users\nupur\Desktop\monthly tasks\Admin user manual\Admin manual screen shots\create lin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pur\Desktop\monthly tasks\Admin user manual\Admin manual screen shots\create link2.png"/>
                    <pic:cNvPicPr>
                      <a:picLocks noChangeAspect="1" noChangeArrowheads="1"/>
                    </pic:cNvPicPr>
                  </pic:nvPicPr>
                  <pic:blipFill>
                    <a:blip r:embed="rId303"/>
                    <a:srcRect/>
                    <a:stretch>
                      <a:fillRect/>
                    </a:stretch>
                  </pic:blipFill>
                  <pic:spPr bwMode="auto">
                    <a:xfrm>
                      <a:off x="0" y="0"/>
                      <a:ext cx="5943600" cy="1471037"/>
                    </a:xfrm>
                    <a:prstGeom prst="rect">
                      <a:avLst/>
                    </a:prstGeom>
                    <a:noFill/>
                    <a:ln w="9525">
                      <a:noFill/>
                      <a:miter lim="800000"/>
                      <a:headEnd/>
                      <a:tailEnd/>
                    </a:ln>
                  </pic:spPr>
                </pic:pic>
              </a:graphicData>
            </a:graphic>
          </wp:inline>
        </w:drawing>
      </w:r>
      <w:ins w:id="794" w:author="nupur" w:date="2014-06-13T11:49:00Z">
        <w:r w:rsidR="006150A9">
          <w:rPr>
            <w:noProof/>
            <w:rPrChange w:id="795">
              <w:rPr>
                <w:noProof/>
                <w:color w:val="0000FF"/>
                <w:u w:val="single"/>
              </w:rPr>
            </w:rPrChange>
          </w:rPr>
          <w:drawing>
            <wp:inline distT="0" distB="0" distL="0" distR="0">
              <wp:extent cx="5943600" cy="1506862"/>
              <wp:effectExtent l="19050" t="0" r="0" b="0"/>
              <wp:docPr id="1425" name="Picture 13" descr="C:\Users\nupur\Desktop\monthly tasks\Admin user manual\Admin manual screen shots\create lin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pur\Desktop\monthly tasks\Admin user manual\Admin manual screen shots\create link4.png"/>
                      <pic:cNvPicPr>
                        <a:picLocks noChangeAspect="1" noChangeArrowheads="1"/>
                      </pic:cNvPicPr>
                    </pic:nvPicPr>
                    <pic:blipFill>
                      <a:blip r:embed="rId304"/>
                      <a:srcRect/>
                      <a:stretch>
                        <a:fillRect/>
                      </a:stretch>
                    </pic:blipFill>
                    <pic:spPr bwMode="auto">
                      <a:xfrm>
                        <a:off x="0" y="0"/>
                        <a:ext cx="5943600" cy="1506862"/>
                      </a:xfrm>
                      <a:prstGeom prst="rect">
                        <a:avLst/>
                      </a:prstGeom>
                      <a:noFill/>
                      <a:ln w="9525">
                        <a:noFill/>
                        <a:miter lim="800000"/>
                        <a:headEnd/>
                        <a:tailEnd/>
                      </a:ln>
                    </pic:spPr>
                  </pic:pic>
                </a:graphicData>
              </a:graphic>
            </wp:inline>
          </w:drawing>
        </w:r>
      </w:ins>
    </w:p>
    <w:p w:rsidR="00D870E6" w:rsidRDefault="006150A9" w:rsidP="00971974">
      <w:pPr>
        <w:rPr>
          <w:ins w:id="796" w:author="nupur" w:date="2014-06-13T12:02:00Z"/>
        </w:rPr>
      </w:pPr>
      <w:ins w:id="797" w:author="nupur" w:date="2014-06-13T11:49:00Z">
        <w:r>
          <w:rPr>
            <w:noProof/>
            <w:rPrChange w:id="798">
              <w:rPr>
                <w:noProof/>
                <w:color w:val="0000FF"/>
                <w:u w:val="single"/>
              </w:rPr>
            </w:rPrChange>
          </w:rPr>
          <w:drawing>
            <wp:inline distT="0" distB="0" distL="0" distR="0">
              <wp:extent cx="5943600" cy="4006360"/>
              <wp:effectExtent l="19050" t="0" r="0" b="0"/>
              <wp:docPr id="1426" name="Picture 14" descr="C:\Users\nupur\Desktop\monthly tasks\Admin user manual\Admin manual screen shots\create link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pur\Desktop\monthly tasks\Admin user manual\Admin manual screen shots\create link5.png"/>
                      <pic:cNvPicPr>
                        <a:picLocks noChangeAspect="1" noChangeArrowheads="1"/>
                      </pic:cNvPicPr>
                    </pic:nvPicPr>
                    <pic:blipFill>
                      <a:blip r:embed="rId305"/>
                      <a:srcRect/>
                      <a:stretch>
                        <a:fillRect/>
                      </a:stretch>
                    </pic:blipFill>
                    <pic:spPr bwMode="auto">
                      <a:xfrm>
                        <a:off x="0" y="0"/>
                        <a:ext cx="5943600" cy="4006360"/>
                      </a:xfrm>
                      <a:prstGeom prst="rect">
                        <a:avLst/>
                      </a:prstGeom>
                      <a:noFill/>
                      <a:ln w="9525">
                        <a:noFill/>
                        <a:miter lim="800000"/>
                        <a:headEnd/>
                        <a:tailEnd/>
                      </a:ln>
                    </pic:spPr>
                  </pic:pic>
                </a:graphicData>
              </a:graphic>
            </wp:inline>
          </w:drawing>
        </w:r>
      </w:ins>
    </w:p>
    <w:p w:rsidR="006A2680" w:rsidRPr="0036658A" w:rsidRDefault="006A2680" w:rsidP="006A2680">
      <w:pPr>
        <w:rPr>
          <w:ins w:id="799" w:author="nupur" w:date="2014-06-13T12:02:00Z"/>
          <w:b/>
        </w:rPr>
      </w:pPr>
      <w:ins w:id="800" w:author="nupur" w:date="2014-06-13T12:02:00Z">
        <w:r w:rsidRPr="0036658A">
          <w:rPr>
            <w:b/>
          </w:rPr>
          <w:t xml:space="preserve">Steps to </w:t>
        </w:r>
        <w:r>
          <w:rPr>
            <w:b/>
          </w:rPr>
          <w:t>create</w:t>
        </w:r>
        <w:r w:rsidRPr="0036658A">
          <w:rPr>
            <w:b/>
          </w:rPr>
          <w:t xml:space="preserve"> link</w:t>
        </w:r>
      </w:ins>
      <w:ins w:id="801" w:author="nupur" w:date="2014-06-13T12:03:00Z">
        <w:r>
          <w:rPr>
            <w:b/>
          </w:rPr>
          <w:t xml:space="preserve"> </w:t>
        </w:r>
      </w:ins>
      <w:ins w:id="802" w:author="nupur" w:date="2014-06-13T12:04:00Z">
        <w:r>
          <w:rPr>
            <w:b/>
          </w:rPr>
          <w:t>for upload document</w:t>
        </w:r>
      </w:ins>
      <w:ins w:id="803" w:author="nupur" w:date="2014-06-13T12:02:00Z">
        <w:r w:rsidRPr="0036658A">
          <w:rPr>
            <w:b/>
          </w:rPr>
          <w:t>:</w:t>
        </w:r>
      </w:ins>
    </w:p>
    <w:p w:rsidR="006A2680" w:rsidRDefault="006A2680" w:rsidP="006A2680">
      <w:pPr>
        <w:pStyle w:val="ListParagraph"/>
        <w:numPr>
          <w:ilvl w:val="0"/>
          <w:numId w:val="121"/>
        </w:numPr>
        <w:rPr>
          <w:ins w:id="804" w:author="nupur" w:date="2014-06-13T12:02:00Z"/>
        </w:rPr>
      </w:pPr>
      <w:ins w:id="805" w:author="nupur" w:date="2014-06-13T12:02:00Z">
        <w:r>
          <w:lastRenderedPageBreak/>
          <w:t>Click on create link from manage content under administration menu from left accordion</w:t>
        </w:r>
      </w:ins>
    </w:p>
    <w:p w:rsidR="006A2680" w:rsidRDefault="006A2680" w:rsidP="006A2680">
      <w:pPr>
        <w:pStyle w:val="ListParagraph"/>
        <w:numPr>
          <w:ilvl w:val="0"/>
          <w:numId w:val="121"/>
        </w:numPr>
        <w:rPr>
          <w:ins w:id="806" w:author="nupur" w:date="2014-06-13T12:02:00Z"/>
        </w:rPr>
      </w:pPr>
      <w:ins w:id="807" w:author="nupur" w:date="2014-06-13T12:02:00Z">
        <w:r>
          <w:t>Configure link type</w:t>
        </w:r>
      </w:ins>
      <w:ins w:id="808" w:author="nupur" w:date="2014-06-13T12:04:00Z">
        <w:r>
          <w:t xml:space="preserve"> as Upload document</w:t>
        </w:r>
      </w:ins>
    </w:p>
    <w:p w:rsidR="006A2680" w:rsidRDefault="006A2680" w:rsidP="006A2680">
      <w:pPr>
        <w:pStyle w:val="ListParagraph"/>
        <w:numPr>
          <w:ilvl w:val="0"/>
          <w:numId w:val="121"/>
        </w:numPr>
        <w:rPr>
          <w:ins w:id="809" w:author="nupur" w:date="2014-06-13T12:03:00Z"/>
        </w:rPr>
      </w:pPr>
      <w:ins w:id="810" w:author="nupur" w:date="2014-06-13T12:03:00Z">
        <w:r>
          <w:t>Select the domain on which you want to display the link</w:t>
        </w:r>
      </w:ins>
    </w:p>
    <w:p w:rsidR="006A2680" w:rsidRDefault="006A2680" w:rsidP="006A2680">
      <w:pPr>
        <w:pStyle w:val="ListParagraph"/>
        <w:numPr>
          <w:ilvl w:val="0"/>
          <w:numId w:val="121"/>
        </w:numPr>
        <w:rPr>
          <w:ins w:id="811" w:author="nupur" w:date="2014-06-13T12:09:00Z"/>
        </w:rPr>
      </w:pPr>
      <w:ins w:id="812" w:author="nupur" w:date="2014-06-13T12:03:00Z">
        <w:r>
          <w:t>Upload docum</w:t>
        </w:r>
      </w:ins>
      <w:ins w:id="813" w:author="nupur" w:date="2014-06-13T12:09:00Z">
        <w:r w:rsidR="001908C7">
          <w:t>ent</w:t>
        </w:r>
      </w:ins>
    </w:p>
    <w:p w:rsidR="001908C7" w:rsidRDefault="001908C7" w:rsidP="006A2680">
      <w:pPr>
        <w:pStyle w:val="ListParagraph"/>
        <w:numPr>
          <w:ilvl w:val="0"/>
          <w:numId w:val="121"/>
        </w:numPr>
        <w:rPr>
          <w:ins w:id="814" w:author="nupur" w:date="2014-06-13T12:02:00Z"/>
        </w:rPr>
      </w:pPr>
      <w:ins w:id="815" w:author="nupur" w:date="2014-06-13T12:09:00Z">
        <w:r>
          <w:t>Click on Submit button</w:t>
        </w:r>
      </w:ins>
    </w:p>
    <w:p w:rsidR="006A2680" w:rsidRDefault="006A2680" w:rsidP="006A2680">
      <w:pPr>
        <w:rPr>
          <w:ins w:id="816" w:author="nupur" w:date="2014-06-13T12:13:00Z"/>
          <w:b/>
        </w:rPr>
      </w:pPr>
      <w:ins w:id="817" w:author="nupur" w:date="2014-06-13T12:02:00Z">
        <w:r>
          <w:t>On successful deletion, you will be notified with a message as “</w:t>
        </w:r>
        <w:r w:rsidRPr="009E3739">
          <w:rPr>
            <w:b/>
          </w:rPr>
          <w:t xml:space="preserve">Link/Document </w:t>
        </w:r>
      </w:ins>
      <w:ins w:id="818" w:author="nupur" w:date="2014-06-13T12:09:00Z">
        <w:r w:rsidR="001908C7">
          <w:rPr>
            <w:b/>
          </w:rPr>
          <w:t>crea</w:t>
        </w:r>
      </w:ins>
      <w:ins w:id="819" w:author="nupur" w:date="2014-06-13T12:02:00Z">
        <w:r w:rsidRPr="009E3739">
          <w:rPr>
            <w:b/>
          </w:rPr>
          <w:t>ted successfully”</w:t>
        </w:r>
      </w:ins>
    </w:p>
    <w:p w:rsidR="00000000" w:rsidRDefault="009D52C8">
      <w:pPr>
        <w:pStyle w:val="ListParagraph"/>
        <w:numPr>
          <w:ilvl w:val="0"/>
          <w:numId w:val="123"/>
        </w:numPr>
        <w:rPr>
          <w:ins w:id="820" w:author="nupur" w:date="2014-06-13T12:58:00Z"/>
          <w:b/>
        </w:rPr>
        <w:pPrChange w:id="821" w:author="nupur" w:date="2014-06-13T12:14:00Z">
          <w:pPr/>
        </w:pPrChange>
      </w:pPr>
      <w:ins w:id="822" w:author="nupur" w:date="2014-06-13T12:14:00Z">
        <w:r w:rsidRPr="009D52C8">
          <w:rPr>
            <w:b/>
            <w:rPrChange w:id="823" w:author="nupur" w:date="2014-06-13T12:14:00Z">
              <w:rPr>
                <w:color w:val="0000FF"/>
                <w:u w:val="single"/>
              </w:rPr>
            </w:rPrChange>
          </w:rPr>
          <w:t>Link type - Provide link</w:t>
        </w:r>
      </w:ins>
    </w:p>
    <w:p w:rsidR="00000000" w:rsidRDefault="009D52C8">
      <w:pPr>
        <w:pStyle w:val="ListParagraph"/>
        <w:rPr>
          <w:ins w:id="824" w:author="nupur" w:date="2014-06-13T12:15:00Z"/>
          <w:b/>
        </w:rPr>
        <w:pPrChange w:id="825" w:author="nupur" w:date="2014-06-13T12:58:00Z">
          <w:pPr/>
        </w:pPrChange>
      </w:pPr>
      <w:ins w:id="826" w:author="nupur" w:date="2014-06-13T12:57:00Z">
        <w:r>
          <w:rPr>
            <w:b/>
            <w:noProof/>
          </w:rPr>
          <w:pict>
            <v:shape id="_x0000_s1538" type="#_x0000_t120" style="position:absolute;left:0;text-align:left;margin-left:37.35pt;margin-top:230.8pt;width:23.65pt;height:27.55pt;z-index:252195840" fillcolor="#e36c0a [2409]" strokecolor="#f2f2f2 [3041]" strokeweight="1.5pt">
              <v:shadow on="t" type="perspective" color="#622423 [1605]" opacity=".5" offset="1pt" offset2="-1pt"/>
              <v:textbox style="mso-next-textbox:#_x0000_s1538">
                <w:txbxContent>
                  <w:p w:rsidR="008C3EB7" w:rsidRPr="009E4666" w:rsidRDefault="008C3EB7" w:rsidP="00B63BDB">
                    <w:pPr>
                      <w:jc w:val="center"/>
                      <w:rPr>
                        <w:b/>
                        <w:color w:val="000000" w:themeColor="text1"/>
                      </w:rPr>
                    </w:pPr>
                    <w:ins w:id="827" w:author="nupur" w:date="2014-06-13T12:57:00Z">
                      <w:r>
                        <w:rPr>
                          <w:b/>
                          <w:color w:val="000000" w:themeColor="text1"/>
                        </w:rPr>
                        <w:t>1</w:t>
                      </w:r>
                    </w:ins>
                    <w:del w:id="828" w:author="nupur" w:date="2014-06-13T12:57:00Z">
                      <w:r w:rsidDel="00B63BDB">
                        <w:rPr>
                          <w:b/>
                          <w:color w:val="000000" w:themeColor="text1"/>
                        </w:rPr>
                        <w:delText>4</w:delText>
                      </w:r>
                    </w:del>
                  </w:p>
                </w:txbxContent>
              </v:textbox>
            </v:shape>
          </w:pict>
        </w:r>
      </w:ins>
      <w:ins w:id="829" w:author="nupur" w:date="2014-06-13T12:58:00Z">
        <w:r w:rsidR="006150A9">
          <w:rPr>
            <w:b/>
            <w:noProof/>
            <w:rPrChange w:id="830">
              <w:rPr>
                <w:noProof/>
                <w:color w:val="0000FF"/>
                <w:u w:val="single"/>
              </w:rPr>
            </w:rPrChange>
          </w:rPr>
          <w:drawing>
            <wp:inline distT="0" distB="0" distL="0" distR="0">
              <wp:extent cx="1833604" cy="3673503"/>
              <wp:effectExtent l="19050" t="0" r="0" b="0"/>
              <wp:docPr id="3759" name="Picture 10" descr="C:\Users\nupur\Desktop\monthly tasks\Admin user manual\Admin manual screen shots\create 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pur\Desktop\monthly tasks\Admin user manual\Admin manual screen shots\create link.png"/>
                      <pic:cNvPicPr>
                        <a:picLocks noChangeAspect="1" noChangeArrowheads="1"/>
                      </pic:cNvPicPr>
                    </pic:nvPicPr>
                    <pic:blipFill>
                      <a:blip r:embed="rId301"/>
                      <a:srcRect/>
                      <a:stretch>
                        <a:fillRect/>
                      </a:stretch>
                    </pic:blipFill>
                    <pic:spPr bwMode="auto">
                      <a:xfrm>
                        <a:off x="0" y="0"/>
                        <a:ext cx="1837055" cy="3680417"/>
                      </a:xfrm>
                      <a:prstGeom prst="rect">
                        <a:avLst/>
                      </a:prstGeom>
                      <a:noFill/>
                      <a:ln w="9525">
                        <a:noFill/>
                        <a:miter lim="800000"/>
                        <a:headEnd/>
                        <a:tailEnd/>
                      </a:ln>
                    </pic:spPr>
                  </pic:pic>
                </a:graphicData>
              </a:graphic>
            </wp:inline>
          </w:drawing>
        </w:r>
      </w:ins>
    </w:p>
    <w:p w:rsidR="00B0277D" w:rsidRDefault="009D52C8">
      <w:pPr>
        <w:rPr>
          <w:ins w:id="831" w:author="nupur" w:date="2014-06-13T12:17:00Z"/>
          <w:b/>
        </w:rPr>
      </w:pPr>
      <w:ins w:id="832" w:author="nupur" w:date="2014-06-13T12:59:00Z">
        <w:r>
          <w:rPr>
            <w:b/>
            <w:noProof/>
          </w:rPr>
          <w:lastRenderedPageBreak/>
          <w:pict>
            <v:shape id="_x0000_s1542" type="#_x0000_t120" style="position:absolute;left:0;text-align:left;margin-left:255.25pt;margin-top:337.6pt;width:23.65pt;height:27.55pt;z-index:252199936" fillcolor="#e36c0a [2409]" strokecolor="#f2f2f2 [3041]" strokeweight="1.5pt">
              <v:shadow on="t" type="perspective" color="#622423 [1605]" opacity=".5" offset="1pt" offset2="-1pt"/>
              <v:textbox style="mso-next-textbox:#_x0000_s1542">
                <w:txbxContent>
                  <w:p w:rsidR="008C3EB7" w:rsidRPr="009E4666" w:rsidRDefault="008C3EB7" w:rsidP="00B63BDB">
                    <w:pPr>
                      <w:jc w:val="center"/>
                      <w:rPr>
                        <w:b/>
                        <w:color w:val="000000" w:themeColor="text1"/>
                      </w:rPr>
                    </w:pPr>
                    <w:del w:id="833" w:author="nupur" w:date="2014-06-13T12:58:00Z">
                      <w:r w:rsidDel="00B63BDB">
                        <w:rPr>
                          <w:b/>
                          <w:color w:val="000000" w:themeColor="text1"/>
                        </w:rPr>
                        <w:delText>4</w:delText>
                      </w:r>
                    </w:del>
                    <w:ins w:id="834" w:author="nupur" w:date="2014-06-13T12:59:00Z">
                      <w:r>
                        <w:rPr>
                          <w:b/>
                          <w:color w:val="000000" w:themeColor="text1"/>
                        </w:rPr>
                        <w:t>5</w:t>
                      </w:r>
                    </w:ins>
                  </w:p>
                </w:txbxContent>
              </v:textbox>
            </v:shape>
          </w:pict>
        </w:r>
        <w:r>
          <w:rPr>
            <w:b/>
            <w:noProof/>
          </w:rPr>
          <w:pict>
            <v:shape id="_x0000_s1541" type="#_x0000_t120" style="position:absolute;left:0;text-align:left;margin-left:226.45pt;margin-top:160.95pt;width:23.65pt;height:27.55pt;z-index:252198912" fillcolor="#e36c0a [2409]" strokecolor="#f2f2f2 [3041]" strokeweight="1.5pt">
              <v:shadow on="t" type="perspective" color="#622423 [1605]" opacity=".5" offset="1pt" offset2="-1pt"/>
              <v:textbox style="mso-next-textbox:#_x0000_s1541">
                <w:txbxContent>
                  <w:p w:rsidR="008C3EB7" w:rsidRPr="009E4666" w:rsidRDefault="008C3EB7" w:rsidP="00B63BDB">
                    <w:pPr>
                      <w:jc w:val="center"/>
                      <w:rPr>
                        <w:b/>
                        <w:color w:val="000000" w:themeColor="text1"/>
                      </w:rPr>
                    </w:pPr>
                    <w:del w:id="835" w:author="nupur" w:date="2014-06-13T12:58:00Z">
                      <w:r w:rsidDel="00B63BDB">
                        <w:rPr>
                          <w:b/>
                          <w:color w:val="000000" w:themeColor="text1"/>
                        </w:rPr>
                        <w:delText>4</w:delText>
                      </w:r>
                    </w:del>
                    <w:ins w:id="836" w:author="nupur" w:date="2014-06-13T12:59:00Z">
                      <w:r>
                        <w:rPr>
                          <w:b/>
                          <w:color w:val="000000" w:themeColor="text1"/>
                        </w:rPr>
                        <w:t>4</w:t>
                      </w:r>
                    </w:ins>
                  </w:p>
                </w:txbxContent>
              </v:textbox>
            </v:shape>
          </w:pict>
        </w:r>
      </w:ins>
      <w:ins w:id="837" w:author="nupur" w:date="2014-06-13T12:58:00Z">
        <w:r>
          <w:rPr>
            <w:b/>
            <w:noProof/>
          </w:rPr>
          <w:pict>
            <v:shape id="_x0000_s1540" type="#_x0000_t120" style="position:absolute;left:0;text-align:left;margin-left:-15.3pt;margin-top:108.35pt;width:23.65pt;height:27.55pt;z-index:252197888" fillcolor="#e36c0a [2409]" strokecolor="#f2f2f2 [3041]" strokeweight="1.5pt">
              <v:shadow on="t" type="perspective" color="#622423 [1605]" opacity=".5" offset="1pt" offset2="-1pt"/>
              <v:textbox style="mso-next-textbox:#_x0000_s1540">
                <w:txbxContent>
                  <w:p w:rsidR="008C3EB7" w:rsidRPr="009E4666" w:rsidRDefault="008C3EB7" w:rsidP="00B63BDB">
                    <w:pPr>
                      <w:jc w:val="center"/>
                      <w:rPr>
                        <w:b/>
                        <w:color w:val="000000" w:themeColor="text1"/>
                      </w:rPr>
                    </w:pPr>
                    <w:del w:id="838" w:author="nupur" w:date="2014-06-13T12:58:00Z">
                      <w:r w:rsidDel="00B63BDB">
                        <w:rPr>
                          <w:b/>
                          <w:color w:val="000000" w:themeColor="text1"/>
                        </w:rPr>
                        <w:delText>4</w:delText>
                      </w:r>
                    </w:del>
                    <w:ins w:id="839" w:author="nupur" w:date="2014-06-13T12:58:00Z">
                      <w:r>
                        <w:rPr>
                          <w:b/>
                          <w:color w:val="000000" w:themeColor="text1"/>
                        </w:rPr>
                        <w:t>3</w:t>
                      </w:r>
                    </w:ins>
                  </w:p>
                </w:txbxContent>
              </v:textbox>
            </v:shape>
          </w:pict>
        </w:r>
      </w:ins>
      <w:ins w:id="840" w:author="nupur" w:date="2014-06-13T12:57:00Z">
        <w:r>
          <w:rPr>
            <w:b/>
            <w:noProof/>
          </w:rPr>
          <w:pict>
            <v:shape id="_x0000_s1539" type="#_x0000_t120" style="position:absolute;left:0;text-align:left;margin-left:-15.3pt;margin-top:29.45pt;width:23.65pt;height:27.55pt;z-index:252196864" fillcolor="#e36c0a [2409]" strokecolor="#f2f2f2 [3041]" strokeweight="1.5pt">
              <v:shadow on="t" type="perspective" color="#622423 [1605]" opacity=".5" offset="1pt" offset2="-1pt"/>
              <v:textbox style="mso-next-textbox:#_x0000_s1539">
                <w:txbxContent>
                  <w:p w:rsidR="008C3EB7" w:rsidRPr="009E4666" w:rsidRDefault="008C3EB7" w:rsidP="00B63BDB">
                    <w:pPr>
                      <w:jc w:val="center"/>
                      <w:rPr>
                        <w:b/>
                        <w:color w:val="000000" w:themeColor="text1"/>
                      </w:rPr>
                    </w:pPr>
                    <w:del w:id="841" w:author="nupur" w:date="2014-06-13T12:57:00Z">
                      <w:r w:rsidDel="00B63BDB">
                        <w:rPr>
                          <w:b/>
                          <w:color w:val="000000" w:themeColor="text1"/>
                        </w:rPr>
                        <w:delText>4</w:delText>
                      </w:r>
                    </w:del>
                    <w:ins w:id="842" w:author="nupur" w:date="2014-06-13T12:57:00Z">
                      <w:r>
                        <w:rPr>
                          <w:b/>
                          <w:color w:val="000000" w:themeColor="text1"/>
                        </w:rPr>
                        <w:t>2</w:t>
                      </w:r>
                    </w:ins>
                  </w:p>
                </w:txbxContent>
              </v:textbox>
            </v:shape>
          </w:pict>
        </w:r>
      </w:ins>
      <w:ins w:id="843" w:author="nupur" w:date="2014-06-13T12:17:00Z">
        <w:r w:rsidR="006150A9">
          <w:rPr>
            <w:b/>
            <w:noProof/>
            <w:rPrChange w:id="844">
              <w:rPr>
                <w:noProof/>
                <w:color w:val="0000FF"/>
                <w:u w:val="single"/>
              </w:rPr>
            </w:rPrChange>
          </w:rPr>
          <w:drawing>
            <wp:inline distT="0" distB="0" distL="0" distR="0">
              <wp:extent cx="5943600" cy="3565017"/>
              <wp:effectExtent l="19050" t="0" r="0" b="0"/>
              <wp:docPr id="3748" name="Picture 21" descr="C:\Users\nupur\Desktop\monthly tasks\Admin user manual\Admin manual screen shots\create lin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pur\Desktop\monthly tasks\Admin user manual\Admin manual screen shots\create link6.png"/>
                      <pic:cNvPicPr>
                        <a:picLocks noChangeAspect="1" noChangeArrowheads="1"/>
                      </pic:cNvPicPr>
                    </pic:nvPicPr>
                    <pic:blipFill>
                      <a:blip r:embed="rId306"/>
                      <a:srcRect/>
                      <a:stretch>
                        <a:fillRect/>
                      </a:stretch>
                    </pic:blipFill>
                    <pic:spPr bwMode="auto">
                      <a:xfrm>
                        <a:off x="0" y="0"/>
                        <a:ext cx="5943600" cy="3565017"/>
                      </a:xfrm>
                      <a:prstGeom prst="rect">
                        <a:avLst/>
                      </a:prstGeom>
                      <a:noFill/>
                      <a:ln w="9525">
                        <a:noFill/>
                        <a:miter lim="800000"/>
                        <a:headEnd/>
                        <a:tailEnd/>
                      </a:ln>
                    </pic:spPr>
                  </pic:pic>
                </a:graphicData>
              </a:graphic>
            </wp:inline>
          </w:drawing>
        </w:r>
        <w:r w:rsidR="006150A9">
          <w:rPr>
            <w:b/>
            <w:noProof/>
            <w:rPrChange w:id="845">
              <w:rPr>
                <w:noProof/>
                <w:color w:val="0000FF"/>
                <w:u w:val="single"/>
              </w:rPr>
            </w:rPrChange>
          </w:rPr>
          <w:drawing>
            <wp:inline distT="0" distB="0" distL="0" distR="0">
              <wp:extent cx="5943600" cy="1301497"/>
              <wp:effectExtent l="19050" t="0" r="0" b="0"/>
              <wp:docPr id="3749" name="Picture 22" descr="C:\Users\nupur\Desktop\monthly tasks\Admin user manual\Admin manual screen shots\create lin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pur\Desktop\monthly tasks\Admin user manual\Admin manual screen shots\create link7.png"/>
                      <pic:cNvPicPr>
                        <a:picLocks noChangeAspect="1" noChangeArrowheads="1"/>
                      </pic:cNvPicPr>
                    </pic:nvPicPr>
                    <pic:blipFill>
                      <a:blip r:embed="rId307"/>
                      <a:srcRect/>
                      <a:stretch>
                        <a:fillRect/>
                      </a:stretch>
                    </pic:blipFill>
                    <pic:spPr bwMode="auto">
                      <a:xfrm>
                        <a:off x="0" y="0"/>
                        <a:ext cx="5943600" cy="1301497"/>
                      </a:xfrm>
                      <a:prstGeom prst="rect">
                        <a:avLst/>
                      </a:prstGeom>
                      <a:noFill/>
                      <a:ln w="9525">
                        <a:noFill/>
                        <a:miter lim="800000"/>
                        <a:headEnd/>
                        <a:tailEnd/>
                      </a:ln>
                    </pic:spPr>
                  </pic:pic>
                </a:graphicData>
              </a:graphic>
            </wp:inline>
          </w:drawing>
        </w:r>
      </w:ins>
    </w:p>
    <w:p w:rsidR="00B0277D" w:rsidRPr="00B0277D" w:rsidRDefault="006150A9">
      <w:pPr>
        <w:rPr>
          <w:ins w:id="846" w:author="nupur" w:date="2014-06-13T12:02:00Z"/>
          <w:b/>
          <w:rPrChange w:id="847" w:author="nupur" w:date="2014-06-13T12:16:00Z">
            <w:rPr>
              <w:ins w:id="848" w:author="nupur" w:date="2014-06-13T12:02:00Z"/>
            </w:rPr>
          </w:rPrChange>
        </w:rPr>
      </w:pPr>
      <w:ins w:id="849" w:author="nupur" w:date="2014-06-13T12:17:00Z">
        <w:r>
          <w:rPr>
            <w:b/>
            <w:noProof/>
            <w:rPrChange w:id="850">
              <w:rPr>
                <w:noProof/>
                <w:color w:val="0000FF"/>
                <w:u w:val="single"/>
              </w:rPr>
            </w:rPrChange>
          </w:rPr>
          <w:drawing>
            <wp:inline distT="0" distB="0" distL="0" distR="0">
              <wp:extent cx="5943600" cy="1523531"/>
              <wp:effectExtent l="19050" t="0" r="0" b="0"/>
              <wp:docPr id="3750" name="Picture 23" descr="C:\Users\nupur\Desktop\monthly tasks\Admin user manual\Admin manual screen shots\create link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upur\Desktop\monthly tasks\Admin user manual\Admin manual screen shots\create link8.png"/>
                      <pic:cNvPicPr>
                        <a:picLocks noChangeAspect="1" noChangeArrowheads="1"/>
                      </pic:cNvPicPr>
                    </pic:nvPicPr>
                    <pic:blipFill>
                      <a:blip r:embed="rId308"/>
                      <a:srcRect/>
                      <a:stretch>
                        <a:fillRect/>
                      </a:stretch>
                    </pic:blipFill>
                    <pic:spPr bwMode="auto">
                      <a:xfrm>
                        <a:off x="0" y="0"/>
                        <a:ext cx="5943600" cy="1523531"/>
                      </a:xfrm>
                      <a:prstGeom prst="rect">
                        <a:avLst/>
                      </a:prstGeom>
                      <a:noFill/>
                      <a:ln w="9525">
                        <a:noFill/>
                        <a:miter lim="800000"/>
                        <a:headEnd/>
                        <a:tailEnd/>
                      </a:ln>
                    </pic:spPr>
                  </pic:pic>
                </a:graphicData>
              </a:graphic>
            </wp:inline>
          </w:drawing>
        </w:r>
      </w:ins>
    </w:p>
    <w:p w:rsidR="00A65305" w:rsidRPr="0036658A" w:rsidRDefault="00A65305" w:rsidP="00A65305">
      <w:pPr>
        <w:rPr>
          <w:ins w:id="851" w:author="nupur" w:date="2014-06-13T12:17:00Z"/>
          <w:b/>
        </w:rPr>
      </w:pPr>
      <w:ins w:id="852" w:author="nupur" w:date="2014-06-13T12:17:00Z">
        <w:r w:rsidRPr="0036658A">
          <w:rPr>
            <w:b/>
          </w:rPr>
          <w:t xml:space="preserve">Steps to </w:t>
        </w:r>
        <w:r>
          <w:rPr>
            <w:b/>
          </w:rPr>
          <w:t>provide link</w:t>
        </w:r>
        <w:r w:rsidRPr="0036658A">
          <w:rPr>
            <w:b/>
          </w:rPr>
          <w:t>:</w:t>
        </w:r>
      </w:ins>
    </w:p>
    <w:p w:rsidR="00A65305" w:rsidRDefault="00A65305" w:rsidP="00A65305">
      <w:pPr>
        <w:pStyle w:val="ListParagraph"/>
        <w:numPr>
          <w:ilvl w:val="0"/>
          <w:numId w:val="125"/>
        </w:numPr>
        <w:rPr>
          <w:ins w:id="853" w:author="nupur" w:date="2014-06-13T12:17:00Z"/>
        </w:rPr>
      </w:pPr>
      <w:ins w:id="854" w:author="nupur" w:date="2014-06-13T12:17:00Z">
        <w:r>
          <w:t>Click on create link from manage content under administration menu from left accordion</w:t>
        </w:r>
      </w:ins>
    </w:p>
    <w:p w:rsidR="00A65305" w:rsidRDefault="00A65305" w:rsidP="00A65305">
      <w:pPr>
        <w:pStyle w:val="ListParagraph"/>
        <w:numPr>
          <w:ilvl w:val="0"/>
          <w:numId w:val="125"/>
        </w:numPr>
        <w:rPr>
          <w:ins w:id="855" w:author="nupur" w:date="2014-06-13T12:19:00Z"/>
        </w:rPr>
      </w:pPr>
      <w:ins w:id="856" w:author="nupur" w:date="2014-06-13T12:17:00Z">
        <w:r>
          <w:t xml:space="preserve">Configure link type as </w:t>
        </w:r>
      </w:ins>
      <w:ins w:id="857" w:author="nupur" w:date="2014-06-13T12:18:00Z">
        <w:r>
          <w:t>Provide link</w:t>
        </w:r>
      </w:ins>
    </w:p>
    <w:p w:rsidR="00A65305" w:rsidRDefault="00A65305" w:rsidP="00A65305">
      <w:pPr>
        <w:pStyle w:val="ListParagraph"/>
        <w:numPr>
          <w:ilvl w:val="0"/>
          <w:numId w:val="125"/>
        </w:numPr>
        <w:rPr>
          <w:ins w:id="858" w:author="nupur" w:date="2014-06-13T12:17:00Z"/>
        </w:rPr>
      </w:pPr>
      <w:ins w:id="859" w:author="nupur" w:date="2014-06-13T12:19:00Z">
        <w:r>
          <w:t>Specify link URL</w:t>
        </w:r>
      </w:ins>
    </w:p>
    <w:p w:rsidR="00A65305" w:rsidRDefault="00A65305" w:rsidP="00A65305">
      <w:pPr>
        <w:pStyle w:val="ListParagraph"/>
        <w:numPr>
          <w:ilvl w:val="0"/>
          <w:numId w:val="125"/>
        </w:numPr>
        <w:rPr>
          <w:ins w:id="860" w:author="nupur" w:date="2014-06-13T12:17:00Z"/>
        </w:rPr>
      </w:pPr>
      <w:ins w:id="861" w:author="nupur" w:date="2014-06-13T12:17:00Z">
        <w:r>
          <w:lastRenderedPageBreak/>
          <w:t>Select the domain on which you want to display the lin</w:t>
        </w:r>
      </w:ins>
      <w:ins w:id="862" w:author="nupur" w:date="2014-06-13T12:19:00Z">
        <w:r>
          <w:t>k</w:t>
        </w:r>
      </w:ins>
    </w:p>
    <w:p w:rsidR="00A65305" w:rsidRDefault="00A65305" w:rsidP="00A65305">
      <w:pPr>
        <w:pStyle w:val="ListParagraph"/>
        <w:numPr>
          <w:ilvl w:val="0"/>
          <w:numId w:val="125"/>
        </w:numPr>
        <w:rPr>
          <w:ins w:id="863" w:author="nupur" w:date="2014-06-13T12:17:00Z"/>
        </w:rPr>
      </w:pPr>
      <w:ins w:id="864" w:author="nupur" w:date="2014-06-13T12:17:00Z">
        <w:r>
          <w:t>Click on Submit button</w:t>
        </w:r>
      </w:ins>
    </w:p>
    <w:p w:rsidR="00A65305" w:rsidRDefault="00A65305" w:rsidP="00A65305">
      <w:pPr>
        <w:rPr>
          <w:ins w:id="865" w:author="nupur" w:date="2014-06-13T12:17:00Z"/>
          <w:b/>
        </w:rPr>
      </w:pPr>
      <w:ins w:id="866" w:author="nupur" w:date="2014-06-13T12:17:00Z">
        <w:r>
          <w:t>On successful deletion, you will be notified with a message as “</w:t>
        </w:r>
        <w:r w:rsidRPr="009E3739">
          <w:rPr>
            <w:b/>
          </w:rPr>
          <w:t xml:space="preserve">Link/Document </w:t>
        </w:r>
        <w:r>
          <w:rPr>
            <w:b/>
          </w:rPr>
          <w:t>crea</w:t>
        </w:r>
        <w:r w:rsidRPr="009E3739">
          <w:rPr>
            <w:b/>
          </w:rPr>
          <w:t>ted successfully”</w:t>
        </w:r>
      </w:ins>
    </w:p>
    <w:p w:rsidR="004E0B05" w:rsidRPr="00971974" w:rsidDel="004E0B05" w:rsidRDefault="004E0B05" w:rsidP="00971974">
      <w:pPr>
        <w:rPr>
          <w:del w:id="867" w:author="nupur" w:date="2014-06-13T11:31:00Z"/>
        </w:rPr>
      </w:pPr>
      <w:bookmarkStart w:id="868" w:name="_Toc390503556"/>
      <w:bookmarkStart w:id="869" w:name="_Toc390511992"/>
      <w:bookmarkEnd w:id="868"/>
      <w:bookmarkEnd w:id="869"/>
    </w:p>
    <w:p w:rsidR="00000000" w:rsidRDefault="00971974">
      <w:pPr>
        <w:pStyle w:val="Heading2"/>
        <w:rPr>
          <w:ins w:id="870" w:author="nupur" w:date="2014-06-13T11:32:00Z"/>
        </w:rPr>
        <w:pPrChange w:id="871" w:author="nupur" w:date="2014-06-13T13:24:00Z">
          <w:pPr>
            <w:pStyle w:val="Heading3"/>
          </w:pPr>
        </w:pPrChange>
      </w:pPr>
      <w:bookmarkStart w:id="872" w:name="_Toc390511993"/>
      <w:r>
        <w:t>Manage downloads</w:t>
      </w:r>
      <w:bookmarkEnd w:id="872"/>
    </w:p>
    <w:p w:rsidR="00000000" w:rsidRDefault="004E0B05">
      <w:pPr>
        <w:rPr>
          <w:ins w:id="873" w:author="nupur" w:date="2014-06-13T11:33:00Z"/>
        </w:rPr>
        <w:pPrChange w:id="874" w:author="nupur" w:date="2014-06-13T11:33:00Z">
          <w:pPr>
            <w:pStyle w:val="Heading3"/>
          </w:pPr>
        </w:pPrChange>
      </w:pPr>
      <w:ins w:id="875" w:author="nupur" w:date="2014-06-13T11:32:00Z">
        <w:r>
          <w:t>Administrator can manage, edit, download and delete all the uploaded documents through manage downloads</w:t>
        </w:r>
      </w:ins>
    </w:p>
    <w:p w:rsidR="00000000" w:rsidRDefault="006150A9">
      <w:pPr>
        <w:rPr>
          <w:ins w:id="876" w:author="nupur" w:date="2014-06-13T11:38:00Z"/>
        </w:rPr>
        <w:pPrChange w:id="877" w:author="nupur" w:date="2014-06-13T11:33:00Z">
          <w:pPr>
            <w:pStyle w:val="Heading3"/>
          </w:pPr>
        </w:pPrChange>
      </w:pPr>
      <w:ins w:id="878" w:author="nupur" w:date="2014-06-13T13:02:00Z">
        <w:r>
          <w:rPr>
            <w:noProof/>
            <w:rPrChange w:id="879">
              <w:rPr>
                <w:noProof/>
                <w:color w:val="0000FF"/>
                <w:u w:val="single"/>
              </w:rPr>
            </w:rPrChange>
          </w:rPr>
          <w:drawing>
            <wp:inline distT="0" distB="0" distL="0" distR="0">
              <wp:extent cx="1788795" cy="1987550"/>
              <wp:effectExtent l="19050" t="0" r="1905" b="0"/>
              <wp:docPr id="3762" name="Picture 11" descr="C:\Users\nupur\Desktop\monthly tasks\Admin user manual\Admin manual screen shots\manage down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pur\Desktop\monthly tasks\Admin user manual\Admin manual screen shots\manage downloads.png"/>
                      <pic:cNvPicPr>
                        <a:picLocks noChangeAspect="1" noChangeArrowheads="1"/>
                      </pic:cNvPicPr>
                    </pic:nvPicPr>
                    <pic:blipFill>
                      <a:blip r:embed="rId309"/>
                      <a:srcRect/>
                      <a:stretch>
                        <a:fillRect/>
                      </a:stretch>
                    </pic:blipFill>
                    <pic:spPr bwMode="auto">
                      <a:xfrm>
                        <a:off x="0" y="0"/>
                        <a:ext cx="1788795" cy="1987550"/>
                      </a:xfrm>
                      <a:prstGeom prst="rect">
                        <a:avLst/>
                      </a:prstGeom>
                      <a:noFill/>
                      <a:ln w="9525">
                        <a:noFill/>
                        <a:miter lim="800000"/>
                        <a:headEnd/>
                        <a:tailEnd/>
                      </a:ln>
                    </pic:spPr>
                  </pic:pic>
                </a:graphicData>
              </a:graphic>
            </wp:inline>
          </w:drawing>
        </w:r>
      </w:ins>
    </w:p>
    <w:p w:rsidR="00000000" w:rsidRDefault="006150A9">
      <w:pPr>
        <w:rPr>
          <w:ins w:id="880" w:author="nupur" w:date="2014-06-13T11:39:00Z"/>
        </w:rPr>
        <w:pPrChange w:id="881" w:author="nupur" w:date="2014-06-13T11:33:00Z">
          <w:pPr>
            <w:pStyle w:val="Heading3"/>
          </w:pPr>
        </w:pPrChange>
      </w:pPr>
      <w:ins w:id="882" w:author="nupur" w:date="2014-06-13T11:39:00Z">
        <w:r>
          <w:rPr>
            <w:noProof/>
            <w:rPrChange w:id="883">
              <w:rPr>
                <w:noProof/>
                <w:color w:val="0000FF"/>
                <w:u w:val="single"/>
              </w:rPr>
            </w:rPrChange>
          </w:rPr>
          <w:lastRenderedPageBreak/>
          <w:drawing>
            <wp:inline distT="0" distB="0" distL="0" distR="0">
              <wp:extent cx="5943600" cy="5416467"/>
              <wp:effectExtent l="19050" t="0" r="0" b="0"/>
              <wp:docPr id="1418" name="Picture 12" descr="C:\Users\nupur\Desktop\monthly tasks\Admin user manual\Admin manual screen shots\manage 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pur\Desktop\monthly tasks\Admin user manual\Admin manual screen shots\manage downloads1.png"/>
                      <pic:cNvPicPr>
                        <a:picLocks noChangeAspect="1" noChangeArrowheads="1"/>
                      </pic:cNvPicPr>
                    </pic:nvPicPr>
                    <pic:blipFill>
                      <a:blip r:embed="rId310"/>
                      <a:srcRect/>
                      <a:stretch>
                        <a:fillRect/>
                      </a:stretch>
                    </pic:blipFill>
                    <pic:spPr bwMode="auto">
                      <a:xfrm>
                        <a:off x="0" y="0"/>
                        <a:ext cx="5943600" cy="5416467"/>
                      </a:xfrm>
                      <a:prstGeom prst="rect">
                        <a:avLst/>
                      </a:prstGeom>
                      <a:noFill/>
                      <a:ln w="9525">
                        <a:noFill/>
                        <a:miter lim="800000"/>
                        <a:headEnd/>
                        <a:tailEnd/>
                      </a:ln>
                    </pic:spPr>
                  </pic:pic>
                </a:graphicData>
              </a:graphic>
            </wp:inline>
          </w:drawing>
        </w:r>
      </w:ins>
    </w:p>
    <w:p w:rsidR="00000000" w:rsidRDefault="009D52C8">
      <w:pPr>
        <w:rPr>
          <w:ins w:id="884" w:author="nupur" w:date="2014-06-13T11:40:00Z"/>
        </w:rPr>
        <w:pPrChange w:id="885" w:author="nupur" w:date="2014-06-13T11:33:00Z">
          <w:pPr>
            <w:pStyle w:val="Heading3"/>
          </w:pPr>
        </w:pPrChange>
      </w:pPr>
      <w:ins w:id="886" w:author="nupur" w:date="2014-06-13T11:39:00Z">
        <w:r w:rsidRPr="009D52C8">
          <w:rPr>
            <w:b/>
            <w:rPrChange w:id="887" w:author="nupur" w:date="2014-06-13T11:49:00Z">
              <w:rPr>
                <w:color w:val="0000FF"/>
                <w:u w:val="single"/>
              </w:rPr>
            </w:rPrChange>
          </w:rPr>
          <w:t>Manage downloads listing</w:t>
        </w:r>
        <w:r w:rsidR="004F4201">
          <w:t xml:space="preserve"> – Lists all the details configured</w:t>
        </w:r>
      </w:ins>
      <w:ins w:id="888" w:author="nupur" w:date="2014-06-13T11:40:00Z">
        <w:r w:rsidR="004F4201">
          <w:t xml:space="preserve"> while creating link</w:t>
        </w:r>
      </w:ins>
    </w:p>
    <w:p w:rsidR="00000000" w:rsidRDefault="009D52C8">
      <w:pPr>
        <w:rPr>
          <w:ins w:id="889" w:author="nupur" w:date="2014-06-13T11:40:00Z"/>
        </w:rPr>
        <w:pPrChange w:id="890" w:author="nupur" w:date="2014-06-13T11:33:00Z">
          <w:pPr>
            <w:pStyle w:val="Heading3"/>
          </w:pPr>
        </w:pPrChange>
      </w:pPr>
      <w:ins w:id="891" w:author="nupur" w:date="2014-06-13T11:40:00Z">
        <w:r w:rsidRPr="009D52C8">
          <w:rPr>
            <w:b/>
            <w:rPrChange w:id="892" w:author="nupur" w:date="2014-06-13T11:41:00Z">
              <w:rPr>
                <w:color w:val="0000FF"/>
                <w:u w:val="single"/>
              </w:rPr>
            </w:rPrChange>
          </w:rPr>
          <w:t>Listing fields</w:t>
        </w:r>
        <w:r w:rsidR="004F4201">
          <w:t>:</w:t>
        </w:r>
      </w:ins>
    </w:p>
    <w:p w:rsidR="00000000" w:rsidRDefault="009D52C8">
      <w:pPr>
        <w:pStyle w:val="ListParagraph"/>
        <w:numPr>
          <w:ilvl w:val="0"/>
          <w:numId w:val="120"/>
        </w:numPr>
        <w:rPr>
          <w:ins w:id="893" w:author="nupur" w:date="2014-06-13T11:41:00Z"/>
        </w:rPr>
        <w:pPrChange w:id="894" w:author="nupur" w:date="2014-06-13T11:41:00Z">
          <w:pPr>
            <w:pStyle w:val="Heading3"/>
          </w:pPr>
        </w:pPrChange>
      </w:pPr>
      <w:ins w:id="895" w:author="nupur" w:date="2014-06-13T11:40:00Z">
        <w:r w:rsidRPr="009D52C8">
          <w:rPr>
            <w:b/>
            <w:rPrChange w:id="896" w:author="nupur" w:date="2014-06-13T11:49:00Z">
              <w:rPr>
                <w:color w:val="0000FF"/>
                <w:u w:val="single"/>
              </w:rPr>
            </w:rPrChange>
          </w:rPr>
          <w:t>Show l</w:t>
        </w:r>
      </w:ins>
      <w:ins w:id="897" w:author="nupur" w:date="2014-06-13T11:41:00Z">
        <w:r w:rsidRPr="009D52C8">
          <w:rPr>
            <w:b/>
            <w:rPrChange w:id="898" w:author="nupur" w:date="2014-06-13T11:49:00Z">
              <w:rPr>
                <w:color w:val="0000FF"/>
                <w:u w:val="single"/>
              </w:rPr>
            </w:rPrChange>
          </w:rPr>
          <w:t>ink</w:t>
        </w:r>
      </w:ins>
      <w:ins w:id="899" w:author="nupur" w:date="2014-06-13T11:42:00Z">
        <w:r w:rsidR="004F4201">
          <w:t xml:space="preserve"> – Shows location of link either on home page or after login</w:t>
        </w:r>
      </w:ins>
    </w:p>
    <w:p w:rsidR="00000000" w:rsidRDefault="009D52C8">
      <w:pPr>
        <w:pStyle w:val="ListParagraph"/>
        <w:numPr>
          <w:ilvl w:val="0"/>
          <w:numId w:val="120"/>
        </w:numPr>
        <w:rPr>
          <w:ins w:id="900" w:author="nupur" w:date="2014-06-13T11:41:00Z"/>
        </w:rPr>
        <w:pPrChange w:id="901" w:author="nupur" w:date="2014-06-13T11:41:00Z">
          <w:pPr>
            <w:pStyle w:val="Heading3"/>
          </w:pPr>
        </w:pPrChange>
      </w:pPr>
      <w:ins w:id="902" w:author="nupur" w:date="2014-06-13T11:41:00Z">
        <w:r w:rsidRPr="009D52C8">
          <w:rPr>
            <w:b/>
            <w:rPrChange w:id="903" w:author="nupur" w:date="2014-06-13T11:49:00Z">
              <w:rPr>
                <w:color w:val="0000FF"/>
                <w:u w:val="single"/>
              </w:rPr>
            </w:rPrChange>
          </w:rPr>
          <w:t>Link type</w:t>
        </w:r>
      </w:ins>
      <w:ins w:id="904" w:author="nupur" w:date="2014-06-13T11:42:00Z">
        <w:r w:rsidR="004F4201">
          <w:t xml:space="preserve"> – Shows type of link configured</w:t>
        </w:r>
      </w:ins>
    </w:p>
    <w:p w:rsidR="00000000" w:rsidRDefault="009D52C8">
      <w:pPr>
        <w:pStyle w:val="ListParagraph"/>
        <w:numPr>
          <w:ilvl w:val="0"/>
          <w:numId w:val="120"/>
        </w:numPr>
        <w:rPr>
          <w:ins w:id="905" w:author="nupur" w:date="2014-06-13T11:41:00Z"/>
        </w:rPr>
        <w:pPrChange w:id="906" w:author="nupur" w:date="2014-06-13T11:41:00Z">
          <w:pPr>
            <w:pStyle w:val="Heading3"/>
          </w:pPr>
        </w:pPrChange>
      </w:pPr>
      <w:ins w:id="907" w:author="nupur" w:date="2014-06-13T11:41:00Z">
        <w:r w:rsidRPr="009D52C8">
          <w:rPr>
            <w:b/>
            <w:rPrChange w:id="908" w:author="nupur" w:date="2014-06-13T11:49:00Z">
              <w:rPr>
                <w:color w:val="0000FF"/>
                <w:u w:val="single"/>
              </w:rPr>
            </w:rPrChange>
          </w:rPr>
          <w:t>Link name</w:t>
        </w:r>
      </w:ins>
      <w:ins w:id="909" w:author="nupur" w:date="2014-06-13T11:42:00Z">
        <w:r w:rsidR="004F4201">
          <w:t xml:space="preserve"> – Shows name o</w:t>
        </w:r>
      </w:ins>
      <w:ins w:id="910" w:author="nupur" w:date="2014-06-13T11:43:00Z">
        <w:r w:rsidR="004F4201">
          <w:t>f the link</w:t>
        </w:r>
      </w:ins>
    </w:p>
    <w:p w:rsidR="00000000" w:rsidRDefault="009D52C8">
      <w:pPr>
        <w:pStyle w:val="ListParagraph"/>
        <w:numPr>
          <w:ilvl w:val="0"/>
          <w:numId w:val="120"/>
        </w:numPr>
        <w:rPr>
          <w:ins w:id="911" w:author="nupur" w:date="2014-06-13T11:41:00Z"/>
        </w:rPr>
        <w:pPrChange w:id="912" w:author="nupur" w:date="2014-06-13T11:41:00Z">
          <w:pPr>
            <w:pStyle w:val="Heading3"/>
          </w:pPr>
        </w:pPrChange>
      </w:pPr>
      <w:ins w:id="913" w:author="nupur" w:date="2014-06-13T11:41:00Z">
        <w:r w:rsidRPr="009D52C8">
          <w:rPr>
            <w:b/>
            <w:rPrChange w:id="914" w:author="nupur" w:date="2014-06-13T11:49:00Z">
              <w:rPr>
                <w:color w:val="0000FF"/>
                <w:u w:val="single"/>
              </w:rPr>
            </w:rPrChange>
          </w:rPr>
          <w:t>Document name</w:t>
        </w:r>
      </w:ins>
      <w:ins w:id="915" w:author="nupur" w:date="2014-06-13T11:43:00Z">
        <w:r w:rsidR="004F4201">
          <w:t xml:space="preserve"> – Shows name of the document being uploaded</w:t>
        </w:r>
      </w:ins>
    </w:p>
    <w:p w:rsidR="00000000" w:rsidRDefault="009D52C8">
      <w:pPr>
        <w:pStyle w:val="ListParagraph"/>
        <w:numPr>
          <w:ilvl w:val="0"/>
          <w:numId w:val="120"/>
        </w:numPr>
        <w:rPr>
          <w:ins w:id="916" w:author="nupur" w:date="2014-06-13T11:41:00Z"/>
        </w:rPr>
        <w:pPrChange w:id="917" w:author="nupur" w:date="2014-06-13T11:41:00Z">
          <w:pPr>
            <w:pStyle w:val="Heading3"/>
          </w:pPr>
        </w:pPrChange>
      </w:pPr>
      <w:ins w:id="918" w:author="nupur" w:date="2014-06-13T11:41:00Z">
        <w:r w:rsidRPr="009D52C8">
          <w:rPr>
            <w:b/>
            <w:rPrChange w:id="919" w:author="nupur" w:date="2014-06-13T11:49:00Z">
              <w:rPr>
                <w:color w:val="0000FF"/>
                <w:u w:val="single"/>
              </w:rPr>
            </w:rPrChange>
          </w:rPr>
          <w:t>Link URL</w:t>
        </w:r>
      </w:ins>
      <w:ins w:id="920" w:author="nupur" w:date="2014-06-13T11:43:00Z">
        <w:r w:rsidR="004F4201">
          <w:t xml:space="preserve"> </w:t>
        </w:r>
        <w:r w:rsidR="00660424">
          <w:t>–</w:t>
        </w:r>
        <w:r w:rsidR="004F4201">
          <w:t xml:space="preserve"> </w:t>
        </w:r>
        <w:r w:rsidR="00660424">
          <w:t>Shows URL of the link</w:t>
        </w:r>
      </w:ins>
    </w:p>
    <w:p w:rsidR="00000000" w:rsidRDefault="009D52C8">
      <w:pPr>
        <w:pStyle w:val="ListParagraph"/>
        <w:numPr>
          <w:ilvl w:val="0"/>
          <w:numId w:val="120"/>
        </w:numPr>
        <w:rPr>
          <w:ins w:id="921" w:author="nupur" w:date="2014-06-13T11:41:00Z"/>
        </w:rPr>
        <w:pPrChange w:id="922" w:author="nupur" w:date="2014-06-13T11:41:00Z">
          <w:pPr>
            <w:pStyle w:val="Heading3"/>
          </w:pPr>
        </w:pPrChange>
      </w:pPr>
      <w:ins w:id="923" w:author="nupur" w:date="2014-06-13T11:41:00Z">
        <w:r w:rsidRPr="009D52C8">
          <w:rPr>
            <w:b/>
            <w:rPrChange w:id="924" w:author="nupur" w:date="2014-06-13T11:49:00Z">
              <w:rPr>
                <w:color w:val="0000FF"/>
                <w:u w:val="single"/>
              </w:rPr>
            </w:rPrChange>
          </w:rPr>
          <w:t>Created date</w:t>
        </w:r>
      </w:ins>
      <w:ins w:id="925" w:author="nupur" w:date="2014-06-13T11:43:00Z">
        <w:r w:rsidR="00660424">
          <w:t xml:space="preserve"> – Shows date and time on which link was created</w:t>
        </w:r>
      </w:ins>
    </w:p>
    <w:p w:rsidR="00000000" w:rsidRDefault="009D52C8">
      <w:pPr>
        <w:pStyle w:val="ListParagraph"/>
        <w:numPr>
          <w:ilvl w:val="0"/>
          <w:numId w:val="120"/>
        </w:numPr>
        <w:rPr>
          <w:ins w:id="926" w:author="nupur" w:date="2014-06-13T11:41:00Z"/>
        </w:rPr>
        <w:pPrChange w:id="927" w:author="nupur" w:date="2014-06-13T11:41:00Z">
          <w:pPr>
            <w:pStyle w:val="Heading3"/>
          </w:pPr>
        </w:pPrChange>
      </w:pPr>
      <w:ins w:id="928" w:author="nupur" w:date="2014-06-13T11:41:00Z">
        <w:r w:rsidRPr="009D52C8">
          <w:rPr>
            <w:b/>
            <w:rPrChange w:id="929" w:author="nupur" w:date="2014-06-13T11:50:00Z">
              <w:rPr>
                <w:color w:val="0000FF"/>
                <w:u w:val="single"/>
              </w:rPr>
            </w:rPrChange>
          </w:rPr>
          <w:lastRenderedPageBreak/>
          <w:t>Description</w:t>
        </w:r>
      </w:ins>
      <w:ins w:id="930" w:author="nupur" w:date="2014-06-13T11:43:00Z">
        <w:r w:rsidRPr="009D52C8">
          <w:rPr>
            <w:b/>
            <w:rPrChange w:id="931" w:author="nupur" w:date="2014-06-13T11:50:00Z">
              <w:rPr>
                <w:color w:val="0000FF"/>
                <w:u w:val="single"/>
              </w:rPr>
            </w:rPrChange>
          </w:rPr>
          <w:t xml:space="preserve"> </w:t>
        </w:r>
        <w:r w:rsidR="00660424">
          <w:t>– Shows description of the link</w:t>
        </w:r>
      </w:ins>
    </w:p>
    <w:p w:rsidR="00000000" w:rsidRDefault="009D52C8">
      <w:pPr>
        <w:pStyle w:val="ListParagraph"/>
        <w:numPr>
          <w:ilvl w:val="0"/>
          <w:numId w:val="120"/>
        </w:numPr>
        <w:rPr>
          <w:ins w:id="932" w:author="nupur" w:date="2014-06-13T11:44:00Z"/>
        </w:rPr>
        <w:pPrChange w:id="933" w:author="nupur" w:date="2014-06-13T11:41:00Z">
          <w:pPr>
            <w:pStyle w:val="Heading3"/>
          </w:pPr>
        </w:pPrChange>
      </w:pPr>
      <w:ins w:id="934" w:author="nupur" w:date="2014-06-13T11:41:00Z">
        <w:r w:rsidRPr="009D52C8">
          <w:rPr>
            <w:b/>
            <w:rPrChange w:id="935" w:author="nupur" w:date="2014-06-13T11:50:00Z">
              <w:rPr>
                <w:color w:val="0000FF"/>
                <w:u w:val="single"/>
              </w:rPr>
            </w:rPrChange>
          </w:rPr>
          <w:t>Action</w:t>
        </w:r>
      </w:ins>
      <w:ins w:id="936" w:author="nupur" w:date="2014-06-13T11:43:00Z">
        <w:r w:rsidR="00660424">
          <w:t xml:space="preserve"> </w:t>
        </w:r>
      </w:ins>
      <w:ins w:id="937" w:author="nupur" w:date="2014-06-13T11:44:00Z">
        <w:r w:rsidR="00660424">
          <w:t>– Lists actions that can be performed on link created</w:t>
        </w:r>
      </w:ins>
    </w:p>
    <w:p w:rsidR="00B0277D" w:rsidRDefault="00660424">
      <w:pPr>
        <w:pStyle w:val="Heading3"/>
        <w:rPr>
          <w:ins w:id="938" w:author="nupur" w:date="2014-06-13T11:44:00Z"/>
        </w:rPr>
      </w:pPr>
      <w:ins w:id="939" w:author="nupur" w:date="2014-06-13T11:44:00Z">
        <w:r>
          <w:t>Edit link</w:t>
        </w:r>
      </w:ins>
    </w:p>
    <w:p w:rsidR="00000000" w:rsidRDefault="00EF0CB4">
      <w:pPr>
        <w:rPr>
          <w:ins w:id="940" w:author="nupur" w:date="2014-06-13T13:02:00Z"/>
        </w:rPr>
        <w:pPrChange w:id="941" w:author="nupur" w:date="2014-06-13T11:45:00Z">
          <w:pPr>
            <w:pStyle w:val="Heading3"/>
          </w:pPr>
        </w:pPrChange>
      </w:pPr>
      <w:ins w:id="942" w:author="nupur" w:date="2014-06-13T11:44:00Z">
        <w:r>
          <w:t>Administrator can edit link details configured</w:t>
        </w:r>
      </w:ins>
    </w:p>
    <w:p w:rsidR="00000000" w:rsidRDefault="009D52C8">
      <w:pPr>
        <w:rPr>
          <w:ins w:id="943" w:author="nupur" w:date="2014-06-13T13:02:00Z"/>
        </w:rPr>
        <w:pPrChange w:id="944" w:author="nupur" w:date="2014-06-13T11:45:00Z">
          <w:pPr>
            <w:pStyle w:val="Heading3"/>
          </w:pPr>
        </w:pPrChange>
      </w:pPr>
      <w:ins w:id="945" w:author="nupur" w:date="2014-06-13T13:04:00Z">
        <w:r>
          <w:rPr>
            <w:noProof/>
          </w:rPr>
          <w:pict>
            <v:shape id="_x0000_s1550" type="#_x0000_t120" style="position:absolute;left:0;text-align:left;margin-left:-3.8pt;margin-top:127.9pt;width:23.65pt;height:27.55pt;z-index:252207104" fillcolor="#e36c0a [2409]" strokecolor="#f2f2f2 [3041]" strokeweight="1.5pt">
              <v:shadow on="t" type="perspective" color="#622423 [1605]" opacity=".5" offset="1pt" offset2="-1pt"/>
              <v:textbox style="mso-next-textbox:#_x0000_s1550">
                <w:txbxContent>
                  <w:p w:rsidR="008C3EB7" w:rsidRPr="009E4666" w:rsidRDefault="008C3EB7" w:rsidP="00DE4313">
                    <w:pPr>
                      <w:jc w:val="center"/>
                      <w:rPr>
                        <w:b/>
                        <w:color w:val="000000" w:themeColor="text1"/>
                      </w:rPr>
                    </w:pPr>
                    <w:del w:id="946" w:author="nupur" w:date="2014-06-13T12:58:00Z">
                      <w:r w:rsidDel="00B63BDB">
                        <w:rPr>
                          <w:b/>
                          <w:color w:val="000000" w:themeColor="text1"/>
                        </w:rPr>
                        <w:delText>4</w:delText>
                      </w:r>
                    </w:del>
                    <w:ins w:id="947" w:author="nupur" w:date="2014-06-13T12:59:00Z">
                      <w:r>
                        <w:rPr>
                          <w:b/>
                          <w:color w:val="000000" w:themeColor="text1"/>
                        </w:rPr>
                        <w:t>1</w:t>
                      </w:r>
                    </w:ins>
                  </w:p>
                </w:txbxContent>
              </v:textbox>
            </v:shape>
          </w:pict>
        </w:r>
      </w:ins>
      <w:ins w:id="948" w:author="nupur" w:date="2014-06-13T13:02:00Z">
        <w:r w:rsidR="006150A9">
          <w:rPr>
            <w:noProof/>
            <w:rPrChange w:id="949">
              <w:rPr>
                <w:noProof/>
                <w:color w:val="0000FF"/>
                <w:u w:val="single"/>
              </w:rPr>
            </w:rPrChange>
          </w:rPr>
          <w:drawing>
            <wp:inline distT="0" distB="0" distL="0" distR="0">
              <wp:extent cx="1788795" cy="1987550"/>
              <wp:effectExtent l="19050" t="0" r="1905" b="0"/>
              <wp:docPr id="3763" name="Picture 11" descr="C:\Users\nupur\Desktop\monthly tasks\Admin user manual\Admin manual screen shots\manage down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pur\Desktop\monthly tasks\Admin user manual\Admin manual screen shots\manage downloads.png"/>
                      <pic:cNvPicPr>
                        <a:picLocks noChangeAspect="1" noChangeArrowheads="1"/>
                      </pic:cNvPicPr>
                    </pic:nvPicPr>
                    <pic:blipFill>
                      <a:blip r:embed="rId309"/>
                      <a:srcRect/>
                      <a:stretch>
                        <a:fillRect/>
                      </a:stretch>
                    </pic:blipFill>
                    <pic:spPr bwMode="auto">
                      <a:xfrm>
                        <a:off x="0" y="0"/>
                        <a:ext cx="1788795" cy="1987550"/>
                      </a:xfrm>
                      <a:prstGeom prst="rect">
                        <a:avLst/>
                      </a:prstGeom>
                      <a:noFill/>
                      <a:ln w="9525">
                        <a:noFill/>
                        <a:miter lim="800000"/>
                        <a:headEnd/>
                        <a:tailEnd/>
                      </a:ln>
                    </pic:spPr>
                  </pic:pic>
                </a:graphicData>
              </a:graphic>
            </wp:inline>
          </w:drawing>
        </w:r>
      </w:ins>
    </w:p>
    <w:p w:rsidR="00000000" w:rsidRDefault="009D52C8">
      <w:pPr>
        <w:rPr>
          <w:ins w:id="950" w:author="nupur" w:date="2014-06-13T11:50:00Z"/>
        </w:rPr>
        <w:pPrChange w:id="951" w:author="nupur" w:date="2014-06-13T11:45:00Z">
          <w:pPr>
            <w:pStyle w:val="Heading3"/>
          </w:pPr>
        </w:pPrChange>
      </w:pPr>
      <w:ins w:id="952" w:author="nupur" w:date="2014-06-13T13:04:00Z">
        <w:r>
          <w:rPr>
            <w:noProof/>
          </w:rPr>
          <w:pict>
            <v:shape id="_x0000_s1551" type="#_x0000_t120" style="position:absolute;left:0;text-align:left;margin-left:400.2pt;margin-top:62.15pt;width:23.65pt;height:27.55pt;z-index:252208128" fillcolor="#e36c0a [2409]" strokecolor="#f2f2f2 [3041]" strokeweight="1.5pt">
              <v:shadow on="t" type="perspective" color="#622423 [1605]" opacity=".5" offset="1pt" offset2="-1pt"/>
              <v:textbox style="mso-next-textbox:#_x0000_s1551">
                <w:txbxContent>
                  <w:p w:rsidR="008C3EB7" w:rsidRPr="009E4666" w:rsidRDefault="008C3EB7" w:rsidP="00DE4313">
                    <w:pPr>
                      <w:jc w:val="center"/>
                      <w:rPr>
                        <w:b/>
                        <w:color w:val="000000" w:themeColor="text1"/>
                      </w:rPr>
                    </w:pPr>
                    <w:del w:id="953" w:author="nupur" w:date="2014-06-13T12:58:00Z">
                      <w:r w:rsidDel="00B63BDB">
                        <w:rPr>
                          <w:b/>
                          <w:color w:val="000000" w:themeColor="text1"/>
                        </w:rPr>
                        <w:delText>4</w:delText>
                      </w:r>
                    </w:del>
                    <w:ins w:id="954" w:author="nupur" w:date="2014-06-13T13:04:00Z">
                      <w:r>
                        <w:rPr>
                          <w:b/>
                          <w:color w:val="000000" w:themeColor="text1"/>
                        </w:rPr>
                        <w:t>2</w:t>
                      </w:r>
                    </w:ins>
                  </w:p>
                </w:txbxContent>
              </v:textbox>
            </v:shape>
          </w:pict>
        </w:r>
      </w:ins>
      <w:ins w:id="955" w:author="nupur" w:date="2014-06-13T13:02:00Z">
        <w:r w:rsidR="006150A9">
          <w:rPr>
            <w:noProof/>
            <w:rPrChange w:id="956">
              <w:rPr>
                <w:noProof/>
                <w:color w:val="0000FF"/>
                <w:u w:val="single"/>
              </w:rPr>
            </w:rPrChange>
          </w:rPr>
          <w:drawing>
            <wp:inline distT="0" distB="0" distL="0" distR="0">
              <wp:extent cx="5943600" cy="1633525"/>
              <wp:effectExtent l="19050" t="0" r="0" b="0"/>
              <wp:docPr id="3761" name="Picture 32" descr="C:\Users\nupur\Desktop\monthly tasks\Admin user manual\Admin manual screen shots\manage 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upur\Desktop\monthly tasks\Admin user manual\Admin manual screen shots\manage downloads10.png"/>
                      <pic:cNvPicPr>
                        <a:picLocks noChangeAspect="1" noChangeArrowheads="1"/>
                      </pic:cNvPicPr>
                    </pic:nvPicPr>
                    <pic:blipFill>
                      <a:blip r:embed="rId311"/>
                      <a:srcRect/>
                      <a:stretch>
                        <a:fillRect/>
                      </a:stretch>
                    </pic:blipFill>
                    <pic:spPr bwMode="auto">
                      <a:xfrm>
                        <a:off x="0" y="0"/>
                        <a:ext cx="5943600" cy="1633525"/>
                      </a:xfrm>
                      <a:prstGeom prst="rect">
                        <a:avLst/>
                      </a:prstGeom>
                      <a:noFill/>
                      <a:ln w="9525">
                        <a:noFill/>
                        <a:miter lim="800000"/>
                        <a:headEnd/>
                        <a:tailEnd/>
                      </a:ln>
                    </pic:spPr>
                  </pic:pic>
                </a:graphicData>
              </a:graphic>
            </wp:inline>
          </w:drawing>
        </w:r>
      </w:ins>
    </w:p>
    <w:p w:rsidR="00000000" w:rsidRDefault="009D52C8">
      <w:pPr>
        <w:rPr>
          <w:ins w:id="957" w:author="nupur" w:date="2014-06-13T12:20:00Z"/>
        </w:rPr>
        <w:pPrChange w:id="958" w:author="nupur" w:date="2014-06-13T11:45:00Z">
          <w:pPr>
            <w:pStyle w:val="Heading3"/>
          </w:pPr>
        </w:pPrChange>
      </w:pPr>
      <w:ins w:id="959" w:author="nupur" w:date="2014-06-13T13:04:00Z">
        <w:r>
          <w:rPr>
            <w:noProof/>
          </w:rPr>
          <w:lastRenderedPageBreak/>
          <w:pict>
            <v:shape id="_x0000_s1552" type="#_x0000_t120" style="position:absolute;left:0;text-align:left;margin-left:251.6pt;margin-top:321.8pt;width:23.65pt;height:27.55pt;z-index:252209152" fillcolor="#e36c0a [2409]" strokecolor="#f2f2f2 [3041]" strokeweight="1.5pt">
              <v:shadow on="t" type="perspective" color="#622423 [1605]" opacity=".5" offset="1pt" offset2="-1pt"/>
              <v:textbox style="mso-next-textbox:#_x0000_s1552">
                <w:txbxContent>
                  <w:p w:rsidR="008C3EB7" w:rsidRPr="009E4666" w:rsidRDefault="008C3EB7" w:rsidP="00DE4313">
                    <w:pPr>
                      <w:jc w:val="center"/>
                      <w:rPr>
                        <w:b/>
                        <w:color w:val="000000" w:themeColor="text1"/>
                      </w:rPr>
                    </w:pPr>
                    <w:del w:id="960" w:author="nupur" w:date="2014-06-13T12:58:00Z">
                      <w:r w:rsidDel="00B63BDB">
                        <w:rPr>
                          <w:b/>
                          <w:color w:val="000000" w:themeColor="text1"/>
                        </w:rPr>
                        <w:delText>4</w:delText>
                      </w:r>
                    </w:del>
                    <w:ins w:id="961" w:author="nupur" w:date="2014-06-13T13:04:00Z">
                      <w:r>
                        <w:rPr>
                          <w:b/>
                          <w:color w:val="000000" w:themeColor="text1"/>
                        </w:rPr>
                        <w:t>3</w:t>
                      </w:r>
                    </w:ins>
                  </w:p>
                </w:txbxContent>
              </v:textbox>
            </v:shape>
          </w:pict>
        </w:r>
      </w:ins>
      <w:ins w:id="962" w:author="nupur" w:date="2014-06-13T11:52:00Z">
        <w:r w:rsidR="006150A9">
          <w:rPr>
            <w:noProof/>
            <w:rPrChange w:id="963">
              <w:rPr>
                <w:noProof/>
                <w:color w:val="0000FF"/>
                <w:u w:val="single"/>
              </w:rPr>
            </w:rPrChange>
          </w:rPr>
          <w:drawing>
            <wp:inline distT="0" distB="0" distL="0" distR="0">
              <wp:extent cx="5943600" cy="4399530"/>
              <wp:effectExtent l="19050" t="0" r="0" b="0"/>
              <wp:docPr id="1428" name="Picture 15" descr="C:\Users\nupur\Desktop\monthly tasks\Admin user manual\Admin manual screen shots\manage 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pur\Desktop\monthly tasks\Admin user manual\Admin manual screen shots\manage downloads4.png"/>
                      <pic:cNvPicPr>
                        <a:picLocks noChangeAspect="1" noChangeArrowheads="1"/>
                      </pic:cNvPicPr>
                    </pic:nvPicPr>
                    <pic:blipFill>
                      <a:blip r:embed="rId312"/>
                      <a:srcRect/>
                      <a:stretch>
                        <a:fillRect/>
                      </a:stretch>
                    </pic:blipFill>
                    <pic:spPr bwMode="auto">
                      <a:xfrm>
                        <a:off x="0" y="0"/>
                        <a:ext cx="5943600" cy="4399530"/>
                      </a:xfrm>
                      <a:prstGeom prst="rect">
                        <a:avLst/>
                      </a:prstGeom>
                      <a:noFill/>
                      <a:ln w="9525">
                        <a:noFill/>
                        <a:miter lim="800000"/>
                        <a:headEnd/>
                        <a:tailEnd/>
                      </a:ln>
                    </pic:spPr>
                  </pic:pic>
                </a:graphicData>
              </a:graphic>
            </wp:inline>
          </w:drawing>
        </w:r>
      </w:ins>
    </w:p>
    <w:p w:rsidR="00537261" w:rsidRPr="0036658A" w:rsidRDefault="00537261" w:rsidP="00537261">
      <w:pPr>
        <w:rPr>
          <w:ins w:id="964" w:author="nupur" w:date="2014-06-13T12:20:00Z"/>
          <w:b/>
        </w:rPr>
      </w:pPr>
      <w:ins w:id="965" w:author="nupur" w:date="2014-06-13T12:20:00Z">
        <w:r w:rsidRPr="0036658A">
          <w:rPr>
            <w:b/>
          </w:rPr>
          <w:t xml:space="preserve">Steps to </w:t>
        </w:r>
        <w:r>
          <w:rPr>
            <w:b/>
          </w:rPr>
          <w:t>edit</w:t>
        </w:r>
        <w:r w:rsidRPr="0036658A">
          <w:rPr>
            <w:b/>
          </w:rPr>
          <w:t xml:space="preserve"> link:</w:t>
        </w:r>
      </w:ins>
    </w:p>
    <w:p w:rsidR="00537261" w:rsidRDefault="00537261" w:rsidP="00537261">
      <w:pPr>
        <w:pStyle w:val="ListParagraph"/>
        <w:numPr>
          <w:ilvl w:val="0"/>
          <w:numId w:val="126"/>
        </w:numPr>
        <w:rPr>
          <w:ins w:id="966" w:author="nupur" w:date="2014-06-13T12:20:00Z"/>
        </w:rPr>
      </w:pPr>
      <w:ins w:id="967" w:author="nupur" w:date="2014-06-13T12:20:00Z">
        <w:r>
          <w:t>Click on Manage downloads from manage content under administration menu from left accordion</w:t>
        </w:r>
      </w:ins>
    </w:p>
    <w:p w:rsidR="00537261" w:rsidRDefault="00537261" w:rsidP="00537261">
      <w:pPr>
        <w:pStyle w:val="ListParagraph"/>
        <w:numPr>
          <w:ilvl w:val="0"/>
          <w:numId w:val="126"/>
        </w:numPr>
        <w:rPr>
          <w:ins w:id="968" w:author="nupur" w:date="2014-06-13T12:21:00Z"/>
        </w:rPr>
      </w:pPr>
      <w:ins w:id="969" w:author="nupur" w:date="2014-06-13T12:20:00Z">
        <w:r>
          <w:t xml:space="preserve">Click on </w:t>
        </w:r>
      </w:ins>
      <w:ins w:id="970" w:author="nupur" w:date="2014-06-13T12:21:00Z">
        <w:r>
          <w:t>Edit</w:t>
        </w:r>
      </w:ins>
      <w:ins w:id="971" w:author="nupur" w:date="2014-06-13T12:20:00Z">
        <w:r>
          <w:t xml:space="preserve"> icon from the manage downloads listing</w:t>
        </w:r>
      </w:ins>
    </w:p>
    <w:p w:rsidR="00537261" w:rsidRDefault="00537261" w:rsidP="00537261">
      <w:pPr>
        <w:pStyle w:val="ListParagraph"/>
        <w:numPr>
          <w:ilvl w:val="0"/>
          <w:numId w:val="126"/>
        </w:numPr>
        <w:rPr>
          <w:ins w:id="972" w:author="nupur" w:date="2014-06-13T12:21:00Z"/>
        </w:rPr>
      </w:pPr>
      <w:ins w:id="973" w:author="nupur" w:date="2014-06-13T12:21:00Z">
        <w:r>
          <w:t>Update the details as per your requirement</w:t>
        </w:r>
      </w:ins>
    </w:p>
    <w:p w:rsidR="00537261" w:rsidRDefault="00537261" w:rsidP="00537261">
      <w:pPr>
        <w:pStyle w:val="ListParagraph"/>
        <w:numPr>
          <w:ilvl w:val="0"/>
          <w:numId w:val="126"/>
        </w:numPr>
        <w:rPr>
          <w:ins w:id="974" w:author="nupur" w:date="2014-06-13T12:20:00Z"/>
        </w:rPr>
      </w:pPr>
      <w:ins w:id="975" w:author="nupur" w:date="2014-06-13T12:21:00Z">
        <w:r>
          <w:t>Click on Update button</w:t>
        </w:r>
      </w:ins>
    </w:p>
    <w:p w:rsidR="00537261" w:rsidRPr="009E3739" w:rsidRDefault="00537261" w:rsidP="00537261">
      <w:pPr>
        <w:rPr>
          <w:ins w:id="976" w:author="nupur" w:date="2014-06-13T12:20:00Z"/>
          <w:b/>
        </w:rPr>
      </w:pPr>
      <w:ins w:id="977" w:author="nupur" w:date="2014-06-13T12:20:00Z">
        <w:r>
          <w:t>On successful deletion, you will be notified with a message as “</w:t>
        </w:r>
        <w:r w:rsidRPr="009E3739">
          <w:rPr>
            <w:b/>
          </w:rPr>
          <w:t xml:space="preserve">Link/Document </w:t>
        </w:r>
      </w:ins>
      <w:ins w:id="978" w:author="nupur" w:date="2014-06-13T12:21:00Z">
        <w:r>
          <w:rPr>
            <w:b/>
          </w:rPr>
          <w:t>updated</w:t>
        </w:r>
      </w:ins>
      <w:ins w:id="979" w:author="nupur" w:date="2014-06-13T12:20:00Z">
        <w:r w:rsidRPr="009E3739">
          <w:rPr>
            <w:b/>
          </w:rPr>
          <w:t xml:space="preserve"> successfully”</w:t>
        </w:r>
      </w:ins>
    </w:p>
    <w:p w:rsidR="00000000" w:rsidRDefault="006150A9">
      <w:pPr>
        <w:rPr>
          <w:ins w:id="980" w:author="nupur" w:date="2014-06-13T11:44:00Z"/>
        </w:rPr>
        <w:pPrChange w:id="981" w:author="nupur" w:date="2014-06-13T11:45:00Z">
          <w:pPr>
            <w:pStyle w:val="Heading3"/>
          </w:pPr>
        </w:pPrChange>
      </w:pPr>
    </w:p>
    <w:p w:rsidR="00B0277D" w:rsidRDefault="00660424">
      <w:pPr>
        <w:pStyle w:val="Heading3"/>
        <w:rPr>
          <w:ins w:id="982" w:author="nupur" w:date="2014-06-13T11:45:00Z"/>
        </w:rPr>
      </w:pPr>
      <w:ins w:id="983" w:author="nupur" w:date="2014-06-13T11:44:00Z">
        <w:r>
          <w:t>Delete</w:t>
        </w:r>
      </w:ins>
    </w:p>
    <w:p w:rsidR="00000000" w:rsidRDefault="00EF0CB4">
      <w:pPr>
        <w:rPr>
          <w:ins w:id="984" w:author="nupur" w:date="2014-06-13T13:02:00Z"/>
        </w:rPr>
        <w:pPrChange w:id="985" w:author="nupur" w:date="2014-06-13T11:45:00Z">
          <w:pPr>
            <w:pStyle w:val="Heading3"/>
          </w:pPr>
        </w:pPrChange>
      </w:pPr>
      <w:ins w:id="986" w:author="nupur" w:date="2014-06-13T11:45:00Z">
        <w:r>
          <w:t>Administrator can delete link created</w:t>
        </w:r>
      </w:ins>
    </w:p>
    <w:p w:rsidR="00000000" w:rsidRDefault="009D52C8">
      <w:pPr>
        <w:rPr>
          <w:ins w:id="987" w:author="nupur" w:date="2014-06-13T11:54:00Z"/>
        </w:rPr>
        <w:pPrChange w:id="988" w:author="nupur" w:date="2014-06-13T11:45:00Z">
          <w:pPr>
            <w:pStyle w:val="Heading3"/>
          </w:pPr>
        </w:pPrChange>
      </w:pPr>
      <w:ins w:id="989" w:author="nupur" w:date="2014-06-13T13:00:00Z">
        <w:r>
          <w:rPr>
            <w:noProof/>
          </w:rPr>
          <w:lastRenderedPageBreak/>
          <w:pict>
            <v:shape id="_x0000_s1544" type="#_x0000_t120" style="position:absolute;left:0;text-align:left;margin-left:-.15pt;margin-top:128.25pt;width:23.65pt;height:27.55pt;z-index:252200960" fillcolor="#e36c0a [2409]" strokecolor="#f2f2f2 [3041]" strokeweight="1.5pt">
              <v:shadow on="t" type="perspective" color="#622423 [1605]" opacity=".5" offset="1pt" offset2="-1pt"/>
              <v:textbox style="mso-next-textbox:#_x0000_s1544">
                <w:txbxContent>
                  <w:p w:rsidR="008C3EB7" w:rsidRPr="009E4666" w:rsidRDefault="008C3EB7" w:rsidP="00DE4313">
                    <w:pPr>
                      <w:jc w:val="center"/>
                      <w:rPr>
                        <w:b/>
                        <w:color w:val="000000" w:themeColor="text1"/>
                      </w:rPr>
                    </w:pPr>
                    <w:del w:id="990" w:author="nupur" w:date="2014-06-13T12:58:00Z">
                      <w:r w:rsidDel="00B63BDB">
                        <w:rPr>
                          <w:b/>
                          <w:color w:val="000000" w:themeColor="text1"/>
                        </w:rPr>
                        <w:delText>4</w:delText>
                      </w:r>
                    </w:del>
                    <w:ins w:id="991" w:author="nupur" w:date="2014-06-13T12:59:00Z">
                      <w:r>
                        <w:rPr>
                          <w:b/>
                          <w:color w:val="000000" w:themeColor="text1"/>
                        </w:rPr>
                        <w:t>1</w:t>
                      </w:r>
                    </w:ins>
                  </w:p>
                </w:txbxContent>
              </v:textbox>
            </v:shape>
          </w:pict>
        </w:r>
      </w:ins>
      <w:ins w:id="992" w:author="nupur" w:date="2014-06-13T13:02:00Z">
        <w:r w:rsidR="006150A9">
          <w:rPr>
            <w:noProof/>
            <w:rPrChange w:id="993">
              <w:rPr>
                <w:noProof/>
                <w:color w:val="0000FF"/>
                <w:u w:val="single"/>
              </w:rPr>
            </w:rPrChange>
          </w:rPr>
          <w:drawing>
            <wp:inline distT="0" distB="0" distL="0" distR="0">
              <wp:extent cx="1788795" cy="1987550"/>
              <wp:effectExtent l="19050" t="0" r="1905" b="0"/>
              <wp:docPr id="3764" name="Picture 11" descr="C:\Users\nupur\Desktop\monthly tasks\Admin user manual\Admin manual screen shots\manage down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pur\Desktop\monthly tasks\Admin user manual\Admin manual screen shots\manage downloads.png"/>
                      <pic:cNvPicPr>
                        <a:picLocks noChangeAspect="1" noChangeArrowheads="1"/>
                      </pic:cNvPicPr>
                    </pic:nvPicPr>
                    <pic:blipFill>
                      <a:blip r:embed="rId309"/>
                      <a:srcRect/>
                      <a:stretch>
                        <a:fillRect/>
                      </a:stretch>
                    </pic:blipFill>
                    <pic:spPr bwMode="auto">
                      <a:xfrm>
                        <a:off x="0" y="0"/>
                        <a:ext cx="1788795" cy="1987550"/>
                      </a:xfrm>
                      <a:prstGeom prst="rect">
                        <a:avLst/>
                      </a:prstGeom>
                      <a:noFill/>
                      <a:ln w="9525">
                        <a:noFill/>
                        <a:miter lim="800000"/>
                        <a:headEnd/>
                        <a:tailEnd/>
                      </a:ln>
                    </pic:spPr>
                  </pic:pic>
                </a:graphicData>
              </a:graphic>
            </wp:inline>
          </w:drawing>
        </w:r>
      </w:ins>
    </w:p>
    <w:p w:rsidR="00000000" w:rsidRDefault="009D52C8">
      <w:pPr>
        <w:rPr>
          <w:ins w:id="994" w:author="nupur" w:date="2014-06-13T11:54:00Z"/>
        </w:rPr>
        <w:pPrChange w:id="995" w:author="nupur" w:date="2014-06-13T11:45:00Z">
          <w:pPr>
            <w:pStyle w:val="Heading3"/>
          </w:pPr>
        </w:pPrChange>
      </w:pPr>
      <w:ins w:id="996" w:author="nupur" w:date="2014-06-13T13:03:00Z">
        <w:r>
          <w:rPr>
            <w:noProof/>
          </w:rPr>
          <w:pict>
            <v:shape id="_x0000_s1545" type="#_x0000_t120" style="position:absolute;left:0;text-align:left;margin-left:450.1pt;margin-top:50.75pt;width:23.65pt;height:27.55pt;z-index:252201984" fillcolor="#e36c0a [2409]" strokecolor="#f2f2f2 [3041]" strokeweight="1.5pt">
              <v:shadow on="t" type="perspective" color="#622423 [1605]" opacity=".5" offset="1pt" offset2="-1pt"/>
              <v:textbox style="mso-next-textbox:#_x0000_s1545">
                <w:txbxContent>
                  <w:p w:rsidR="008C3EB7" w:rsidRPr="009E4666" w:rsidRDefault="008C3EB7" w:rsidP="00DE4313">
                    <w:pPr>
                      <w:jc w:val="center"/>
                      <w:rPr>
                        <w:b/>
                        <w:color w:val="000000" w:themeColor="text1"/>
                      </w:rPr>
                    </w:pPr>
                    <w:del w:id="997" w:author="nupur" w:date="2014-06-13T12:58:00Z">
                      <w:r w:rsidDel="00B63BDB">
                        <w:rPr>
                          <w:b/>
                          <w:color w:val="000000" w:themeColor="text1"/>
                        </w:rPr>
                        <w:delText>4</w:delText>
                      </w:r>
                    </w:del>
                    <w:ins w:id="998" w:author="nupur" w:date="2014-06-13T13:03:00Z">
                      <w:r>
                        <w:rPr>
                          <w:b/>
                          <w:color w:val="000000" w:themeColor="text1"/>
                        </w:rPr>
                        <w:t>2</w:t>
                      </w:r>
                    </w:ins>
                  </w:p>
                </w:txbxContent>
              </v:textbox>
            </v:shape>
          </w:pict>
        </w:r>
      </w:ins>
      <w:ins w:id="999" w:author="nupur" w:date="2014-06-13T11:54:00Z">
        <w:r w:rsidR="006150A9">
          <w:rPr>
            <w:noProof/>
            <w:rPrChange w:id="1000">
              <w:rPr>
                <w:noProof/>
                <w:color w:val="0000FF"/>
                <w:u w:val="single"/>
              </w:rPr>
            </w:rPrChange>
          </w:rPr>
          <w:drawing>
            <wp:inline distT="0" distB="0" distL="0" distR="0">
              <wp:extent cx="5943600" cy="1378866"/>
              <wp:effectExtent l="19050" t="0" r="0" b="0"/>
              <wp:docPr id="1439" name="Picture 16" descr="C:\Users\nupur\Desktop\monthly tasks\Admin user manual\Admin manual screen shots\manage 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upur\Desktop\monthly tasks\Admin user manual\Admin manual screen shots\manage downloads6.png"/>
                      <pic:cNvPicPr>
                        <a:picLocks noChangeAspect="1" noChangeArrowheads="1"/>
                      </pic:cNvPicPr>
                    </pic:nvPicPr>
                    <pic:blipFill>
                      <a:blip r:embed="rId313"/>
                      <a:srcRect/>
                      <a:stretch>
                        <a:fillRect/>
                      </a:stretch>
                    </pic:blipFill>
                    <pic:spPr bwMode="auto">
                      <a:xfrm>
                        <a:off x="0" y="0"/>
                        <a:ext cx="5943600" cy="1378866"/>
                      </a:xfrm>
                      <a:prstGeom prst="rect">
                        <a:avLst/>
                      </a:prstGeom>
                      <a:noFill/>
                      <a:ln w="9525">
                        <a:noFill/>
                        <a:miter lim="800000"/>
                        <a:headEnd/>
                        <a:tailEnd/>
                      </a:ln>
                    </pic:spPr>
                  </pic:pic>
                </a:graphicData>
              </a:graphic>
            </wp:inline>
          </w:drawing>
        </w:r>
      </w:ins>
    </w:p>
    <w:p w:rsidR="00000000" w:rsidRDefault="006150A9">
      <w:pPr>
        <w:rPr>
          <w:ins w:id="1001" w:author="nupur" w:date="2014-06-13T11:54:00Z"/>
        </w:rPr>
        <w:pPrChange w:id="1002" w:author="nupur" w:date="2014-06-13T11:45:00Z">
          <w:pPr>
            <w:pStyle w:val="Heading3"/>
          </w:pPr>
        </w:pPrChange>
      </w:pPr>
      <w:ins w:id="1003" w:author="nupur" w:date="2014-06-13T11:54:00Z">
        <w:r>
          <w:rPr>
            <w:noProof/>
            <w:rPrChange w:id="1004">
              <w:rPr>
                <w:noProof/>
                <w:color w:val="0000FF"/>
                <w:u w:val="single"/>
              </w:rPr>
            </w:rPrChange>
          </w:rPr>
          <w:drawing>
            <wp:inline distT="0" distB="0" distL="0" distR="0">
              <wp:extent cx="5943600" cy="385106"/>
              <wp:effectExtent l="19050" t="0" r="0" b="0"/>
              <wp:docPr id="3744" name="Picture 17" descr="C:\Users\nupur\Desktop\monthly tasks\Admin user manual\Admin manual screen shots\manage 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upur\Desktop\monthly tasks\Admin user manual\Admin manual screen shots\manage downloads5.png"/>
                      <pic:cNvPicPr>
                        <a:picLocks noChangeAspect="1" noChangeArrowheads="1"/>
                      </pic:cNvPicPr>
                    </pic:nvPicPr>
                    <pic:blipFill>
                      <a:blip r:embed="rId314"/>
                      <a:srcRect/>
                      <a:stretch>
                        <a:fillRect/>
                      </a:stretch>
                    </pic:blipFill>
                    <pic:spPr bwMode="auto">
                      <a:xfrm>
                        <a:off x="0" y="0"/>
                        <a:ext cx="5943600" cy="385106"/>
                      </a:xfrm>
                      <a:prstGeom prst="rect">
                        <a:avLst/>
                      </a:prstGeom>
                      <a:noFill/>
                      <a:ln w="9525">
                        <a:noFill/>
                        <a:miter lim="800000"/>
                        <a:headEnd/>
                        <a:tailEnd/>
                      </a:ln>
                    </pic:spPr>
                  </pic:pic>
                </a:graphicData>
              </a:graphic>
            </wp:inline>
          </w:drawing>
        </w:r>
      </w:ins>
    </w:p>
    <w:p w:rsidR="00000000" w:rsidRDefault="009D52C8">
      <w:pPr>
        <w:rPr>
          <w:ins w:id="1005" w:author="nupur" w:date="2014-06-13T11:54:00Z"/>
          <w:b/>
          <w:rPrChange w:id="1006" w:author="nupur" w:date="2014-06-13T11:59:00Z">
            <w:rPr>
              <w:ins w:id="1007" w:author="nupur" w:date="2014-06-13T11:54:00Z"/>
            </w:rPr>
          </w:rPrChange>
        </w:rPr>
        <w:pPrChange w:id="1008" w:author="nupur" w:date="2014-06-13T11:45:00Z">
          <w:pPr>
            <w:pStyle w:val="Heading3"/>
          </w:pPr>
        </w:pPrChange>
      </w:pPr>
      <w:ins w:id="1009" w:author="nupur" w:date="2014-06-13T11:54:00Z">
        <w:r w:rsidRPr="009D52C8">
          <w:rPr>
            <w:b/>
            <w:rPrChange w:id="1010" w:author="nupur" w:date="2014-06-13T11:59:00Z">
              <w:rPr>
                <w:color w:val="0000FF"/>
                <w:u w:val="single"/>
              </w:rPr>
            </w:rPrChange>
          </w:rPr>
          <w:t>Steps to delete link:</w:t>
        </w:r>
      </w:ins>
    </w:p>
    <w:p w:rsidR="00000000" w:rsidRDefault="009E3739">
      <w:pPr>
        <w:pStyle w:val="ListParagraph"/>
        <w:numPr>
          <w:ilvl w:val="0"/>
          <w:numId w:val="131"/>
        </w:numPr>
        <w:rPr>
          <w:ins w:id="1011" w:author="nupur" w:date="2014-06-13T11:55:00Z"/>
        </w:rPr>
        <w:pPrChange w:id="1012" w:author="nupur" w:date="2014-06-13T13:00:00Z">
          <w:pPr>
            <w:pStyle w:val="Heading3"/>
          </w:pPr>
        </w:pPrChange>
      </w:pPr>
      <w:ins w:id="1013" w:author="nupur" w:date="2014-06-13T11:55:00Z">
        <w:r>
          <w:t>Click on Manage downloads from manage content under administration menu from left accordion</w:t>
        </w:r>
      </w:ins>
    </w:p>
    <w:p w:rsidR="00000000" w:rsidRDefault="009E3739">
      <w:pPr>
        <w:pStyle w:val="ListParagraph"/>
        <w:numPr>
          <w:ilvl w:val="0"/>
          <w:numId w:val="131"/>
        </w:numPr>
        <w:rPr>
          <w:ins w:id="1014" w:author="nupur" w:date="2014-06-13T11:55:00Z"/>
        </w:rPr>
        <w:pPrChange w:id="1015" w:author="nupur" w:date="2014-06-13T13:00:00Z">
          <w:pPr>
            <w:pStyle w:val="Heading3"/>
          </w:pPr>
        </w:pPrChange>
      </w:pPr>
      <w:ins w:id="1016" w:author="nupur" w:date="2014-06-13T11:55:00Z">
        <w:r>
          <w:t>Click on Delete icon from the manage downloads listing</w:t>
        </w:r>
      </w:ins>
    </w:p>
    <w:p w:rsidR="00000000" w:rsidRDefault="009E3739">
      <w:pPr>
        <w:rPr>
          <w:ins w:id="1017" w:author="nupur" w:date="2014-06-13T11:44:00Z"/>
          <w:b/>
          <w:rPrChange w:id="1018" w:author="nupur" w:date="2014-06-13T11:56:00Z">
            <w:rPr>
              <w:ins w:id="1019" w:author="nupur" w:date="2014-06-13T11:44:00Z"/>
            </w:rPr>
          </w:rPrChange>
        </w:rPr>
        <w:pPrChange w:id="1020" w:author="nupur" w:date="2014-06-13T11:59:00Z">
          <w:pPr>
            <w:pStyle w:val="Heading3"/>
          </w:pPr>
        </w:pPrChange>
      </w:pPr>
      <w:ins w:id="1021" w:author="nupur" w:date="2014-06-13T11:56:00Z">
        <w:r>
          <w:t>On successful deletion, you will be notified with a message as “</w:t>
        </w:r>
        <w:r w:rsidR="009D52C8" w:rsidRPr="009D52C8">
          <w:rPr>
            <w:b/>
            <w:rPrChange w:id="1022" w:author="nupur" w:date="2014-06-13T11:56:00Z">
              <w:rPr>
                <w:color w:val="0000FF"/>
                <w:u w:val="single"/>
              </w:rPr>
            </w:rPrChange>
          </w:rPr>
          <w:t>Link/Document deleted successfully”</w:t>
        </w:r>
      </w:ins>
    </w:p>
    <w:p w:rsidR="00B0277D" w:rsidRDefault="00660424">
      <w:pPr>
        <w:pStyle w:val="Heading3"/>
        <w:rPr>
          <w:ins w:id="1023" w:author="nupur" w:date="2014-06-13T11:45:00Z"/>
        </w:rPr>
      </w:pPr>
      <w:ins w:id="1024" w:author="nupur" w:date="2014-06-13T11:44:00Z">
        <w:r>
          <w:t>Download</w:t>
        </w:r>
      </w:ins>
    </w:p>
    <w:p w:rsidR="00000000" w:rsidRDefault="00EF0CB4">
      <w:pPr>
        <w:rPr>
          <w:ins w:id="1025" w:author="nupur" w:date="2014-06-13T13:02:00Z"/>
        </w:rPr>
        <w:pPrChange w:id="1026" w:author="nupur" w:date="2014-06-13T11:45:00Z">
          <w:pPr>
            <w:pStyle w:val="Heading3"/>
          </w:pPr>
        </w:pPrChange>
      </w:pPr>
      <w:ins w:id="1027" w:author="nupur" w:date="2014-06-13T11:45:00Z">
        <w:r>
          <w:t>Administrator can download the uploaded document from the listing</w:t>
        </w:r>
      </w:ins>
    </w:p>
    <w:p w:rsidR="00000000" w:rsidRDefault="009D52C8">
      <w:pPr>
        <w:rPr>
          <w:ins w:id="1028" w:author="nupur" w:date="2014-06-13T11:40:00Z"/>
        </w:rPr>
        <w:pPrChange w:id="1029" w:author="nupur" w:date="2014-06-13T11:45:00Z">
          <w:pPr>
            <w:pStyle w:val="Heading3"/>
          </w:pPr>
        </w:pPrChange>
      </w:pPr>
      <w:ins w:id="1030" w:author="nupur" w:date="2014-06-13T13:03:00Z">
        <w:r>
          <w:rPr>
            <w:noProof/>
          </w:rPr>
          <w:lastRenderedPageBreak/>
          <w:pict>
            <v:shape id="_x0000_s1546" type="#_x0000_t120" style="position:absolute;left:0;text-align:left;margin-left:-.05pt;margin-top:131.45pt;width:23.65pt;height:27.55pt;z-index:252203008" fillcolor="#e36c0a [2409]" strokecolor="#f2f2f2 [3041]" strokeweight="1.5pt">
              <v:shadow on="t" type="perspective" color="#622423 [1605]" opacity=".5" offset="1pt" offset2="-1pt"/>
              <v:textbox style="mso-next-textbox:#_x0000_s1546">
                <w:txbxContent>
                  <w:p w:rsidR="008C3EB7" w:rsidRPr="009E4666" w:rsidRDefault="008C3EB7" w:rsidP="00DE4313">
                    <w:pPr>
                      <w:jc w:val="center"/>
                      <w:rPr>
                        <w:b/>
                        <w:color w:val="000000" w:themeColor="text1"/>
                      </w:rPr>
                    </w:pPr>
                    <w:del w:id="1031" w:author="nupur" w:date="2014-06-13T12:58:00Z">
                      <w:r w:rsidDel="00B63BDB">
                        <w:rPr>
                          <w:b/>
                          <w:color w:val="000000" w:themeColor="text1"/>
                        </w:rPr>
                        <w:delText>4</w:delText>
                      </w:r>
                    </w:del>
                    <w:ins w:id="1032" w:author="nupur" w:date="2014-06-13T12:59:00Z">
                      <w:r>
                        <w:rPr>
                          <w:b/>
                          <w:color w:val="000000" w:themeColor="text1"/>
                        </w:rPr>
                        <w:t>1</w:t>
                      </w:r>
                    </w:ins>
                  </w:p>
                </w:txbxContent>
              </v:textbox>
            </v:shape>
          </w:pict>
        </w:r>
      </w:ins>
      <w:ins w:id="1033" w:author="nupur" w:date="2014-06-13T13:02:00Z">
        <w:r w:rsidR="006150A9">
          <w:rPr>
            <w:noProof/>
            <w:rPrChange w:id="1034">
              <w:rPr>
                <w:noProof/>
                <w:color w:val="0000FF"/>
                <w:u w:val="single"/>
              </w:rPr>
            </w:rPrChange>
          </w:rPr>
          <w:drawing>
            <wp:inline distT="0" distB="0" distL="0" distR="0">
              <wp:extent cx="1788795" cy="1987550"/>
              <wp:effectExtent l="19050" t="0" r="1905" b="0"/>
              <wp:docPr id="3765" name="Picture 11" descr="C:\Users\nupur\Desktop\monthly tasks\Admin user manual\Admin manual screen shots\manage down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pur\Desktop\monthly tasks\Admin user manual\Admin manual screen shots\manage downloads.png"/>
                      <pic:cNvPicPr>
                        <a:picLocks noChangeAspect="1" noChangeArrowheads="1"/>
                      </pic:cNvPicPr>
                    </pic:nvPicPr>
                    <pic:blipFill>
                      <a:blip r:embed="rId309"/>
                      <a:srcRect/>
                      <a:stretch>
                        <a:fillRect/>
                      </a:stretch>
                    </pic:blipFill>
                    <pic:spPr bwMode="auto">
                      <a:xfrm>
                        <a:off x="0" y="0"/>
                        <a:ext cx="1788795" cy="1987550"/>
                      </a:xfrm>
                      <a:prstGeom prst="rect">
                        <a:avLst/>
                      </a:prstGeom>
                      <a:noFill/>
                      <a:ln w="9525">
                        <a:noFill/>
                        <a:miter lim="800000"/>
                        <a:headEnd/>
                        <a:tailEnd/>
                      </a:ln>
                    </pic:spPr>
                  </pic:pic>
                </a:graphicData>
              </a:graphic>
            </wp:inline>
          </w:drawing>
        </w:r>
      </w:ins>
    </w:p>
    <w:p w:rsidR="00000000" w:rsidRDefault="009D52C8">
      <w:pPr>
        <w:rPr>
          <w:ins w:id="1035" w:author="nupur" w:date="2014-06-13T11:59:00Z"/>
        </w:rPr>
        <w:pPrChange w:id="1036" w:author="nupur" w:date="2014-06-13T11:33:00Z">
          <w:pPr>
            <w:pStyle w:val="Heading3"/>
          </w:pPr>
        </w:pPrChange>
      </w:pPr>
      <w:ins w:id="1037" w:author="nupur" w:date="2014-06-13T13:03:00Z">
        <w:r>
          <w:rPr>
            <w:noProof/>
          </w:rPr>
          <w:pict>
            <v:shape id="_x0000_s1547" type="#_x0000_t120" style="position:absolute;left:0;text-align:left;margin-left:452.2pt;margin-top:48.25pt;width:23.65pt;height:27.55pt;z-index:252204032" fillcolor="#e36c0a [2409]" strokecolor="#f2f2f2 [3041]" strokeweight="1.5pt">
              <v:shadow on="t" type="perspective" color="#622423 [1605]" opacity=".5" offset="1pt" offset2="-1pt"/>
              <v:textbox style="mso-next-textbox:#_x0000_s1547">
                <w:txbxContent>
                  <w:p w:rsidR="008C3EB7" w:rsidRPr="009E4666" w:rsidRDefault="008C3EB7" w:rsidP="00DE4313">
                    <w:pPr>
                      <w:jc w:val="center"/>
                      <w:rPr>
                        <w:b/>
                        <w:color w:val="000000" w:themeColor="text1"/>
                      </w:rPr>
                    </w:pPr>
                    <w:del w:id="1038" w:author="nupur" w:date="2014-06-13T12:58:00Z">
                      <w:r w:rsidDel="00B63BDB">
                        <w:rPr>
                          <w:b/>
                          <w:color w:val="000000" w:themeColor="text1"/>
                        </w:rPr>
                        <w:delText>4</w:delText>
                      </w:r>
                    </w:del>
                    <w:ins w:id="1039" w:author="nupur" w:date="2014-06-13T13:03:00Z">
                      <w:r>
                        <w:rPr>
                          <w:b/>
                          <w:color w:val="000000" w:themeColor="text1"/>
                        </w:rPr>
                        <w:t>2</w:t>
                      </w:r>
                    </w:ins>
                  </w:p>
                </w:txbxContent>
              </v:textbox>
            </v:shape>
          </w:pict>
        </w:r>
      </w:ins>
      <w:ins w:id="1040" w:author="nupur" w:date="2014-06-13T11:59:00Z">
        <w:r w:rsidR="006150A9">
          <w:rPr>
            <w:noProof/>
            <w:rPrChange w:id="1041">
              <w:rPr>
                <w:noProof/>
                <w:color w:val="0000FF"/>
                <w:u w:val="single"/>
              </w:rPr>
            </w:rPrChange>
          </w:rPr>
          <w:drawing>
            <wp:inline distT="0" distB="0" distL="0" distR="0">
              <wp:extent cx="5943600" cy="1326607"/>
              <wp:effectExtent l="19050" t="0" r="0" b="0"/>
              <wp:docPr id="3745" name="Picture 18" descr="C:\Users\nupur\Desktop\monthly tasks\Admin user manual\Admin manual screen shots\manage 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upur\Desktop\monthly tasks\Admin user manual\Admin manual screen shots\manage downloads7.png"/>
                      <pic:cNvPicPr>
                        <a:picLocks noChangeAspect="1" noChangeArrowheads="1"/>
                      </pic:cNvPicPr>
                    </pic:nvPicPr>
                    <pic:blipFill>
                      <a:blip r:embed="rId315"/>
                      <a:srcRect/>
                      <a:stretch>
                        <a:fillRect/>
                      </a:stretch>
                    </pic:blipFill>
                    <pic:spPr bwMode="auto">
                      <a:xfrm>
                        <a:off x="0" y="0"/>
                        <a:ext cx="5943600" cy="1326607"/>
                      </a:xfrm>
                      <a:prstGeom prst="rect">
                        <a:avLst/>
                      </a:prstGeom>
                      <a:noFill/>
                      <a:ln w="9525">
                        <a:noFill/>
                        <a:miter lim="800000"/>
                        <a:headEnd/>
                        <a:tailEnd/>
                      </a:ln>
                    </pic:spPr>
                  </pic:pic>
                </a:graphicData>
              </a:graphic>
            </wp:inline>
          </w:drawing>
        </w:r>
      </w:ins>
    </w:p>
    <w:p w:rsidR="00000000" w:rsidRDefault="009D52C8">
      <w:pPr>
        <w:rPr>
          <w:ins w:id="1042" w:author="nupur" w:date="2014-06-13T11:59:00Z"/>
        </w:rPr>
        <w:pPrChange w:id="1043" w:author="nupur" w:date="2014-06-13T11:33:00Z">
          <w:pPr>
            <w:pStyle w:val="Heading3"/>
          </w:pPr>
        </w:pPrChange>
      </w:pPr>
      <w:ins w:id="1044" w:author="nupur" w:date="2014-06-13T13:03:00Z">
        <w:r>
          <w:rPr>
            <w:noProof/>
          </w:rPr>
          <w:pict>
            <v:shape id="_x0000_s1548" type="#_x0000_t120" style="position:absolute;left:0;text-align:left;margin-left:389.4pt;margin-top:17.65pt;width:23.65pt;height:27.55pt;z-index:252205056" fillcolor="#e36c0a [2409]" strokecolor="#f2f2f2 [3041]" strokeweight="1.5pt">
              <v:shadow on="t" type="perspective" color="#622423 [1605]" opacity=".5" offset="1pt" offset2="-1pt"/>
              <v:textbox style="mso-next-textbox:#_x0000_s1548">
                <w:txbxContent>
                  <w:p w:rsidR="008C3EB7" w:rsidRPr="009E4666" w:rsidRDefault="008C3EB7" w:rsidP="00DE4313">
                    <w:pPr>
                      <w:jc w:val="center"/>
                      <w:rPr>
                        <w:b/>
                        <w:color w:val="000000" w:themeColor="text1"/>
                      </w:rPr>
                    </w:pPr>
                    <w:del w:id="1045" w:author="nupur" w:date="2014-06-13T12:58:00Z">
                      <w:r w:rsidDel="00B63BDB">
                        <w:rPr>
                          <w:b/>
                          <w:color w:val="000000" w:themeColor="text1"/>
                        </w:rPr>
                        <w:delText>4</w:delText>
                      </w:r>
                    </w:del>
                    <w:ins w:id="1046" w:author="nupur" w:date="2014-06-13T13:03:00Z">
                      <w:r>
                        <w:rPr>
                          <w:b/>
                          <w:color w:val="000000" w:themeColor="text1"/>
                        </w:rPr>
                        <w:t>3</w:t>
                      </w:r>
                    </w:ins>
                  </w:p>
                </w:txbxContent>
              </v:textbox>
            </v:shape>
          </w:pict>
        </w:r>
      </w:ins>
      <w:ins w:id="1047" w:author="nupur" w:date="2014-06-13T11:59:00Z">
        <w:r w:rsidR="006150A9">
          <w:rPr>
            <w:noProof/>
            <w:rPrChange w:id="1048">
              <w:rPr>
                <w:noProof/>
                <w:color w:val="0000FF"/>
                <w:u w:val="single"/>
              </w:rPr>
            </w:rPrChange>
          </w:rPr>
          <w:drawing>
            <wp:inline distT="0" distB="0" distL="0" distR="0">
              <wp:extent cx="5943600" cy="314794"/>
              <wp:effectExtent l="19050" t="0" r="0" b="0"/>
              <wp:docPr id="3746" name="Picture 19" descr="C:\Users\nupur\Desktop\monthly tasks\Admin user manual\Admin manual screen shots\manage 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pur\Desktop\monthly tasks\Admin user manual\Admin manual screen shots\manage downloads8.png"/>
                      <pic:cNvPicPr>
                        <a:picLocks noChangeAspect="1" noChangeArrowheads="1"/>
                      </pic:cNvPicPr>
                    </pic:nvPicPr>
                    <pic:blipFill>
                      <a:blip r:embed="rId316"/>
                      <a:srcRect/>
                      <a:stretch>
                        <a:fillRect/>
                      </a:stretch>
                    </pic:blipFill>
                    <pic:spPr bwMode="auto">
                      <a:xfrm>
                        <a:off x="0" y="0"/>
                        <a:ext cx="5943600" cy="314794"/>
                      </a:xfrm>
                      <a:prstGeom prst="rect">
                        <a:avLst/>
                      </a:prstGeom>
                      <a:noFill/>
                      <a:ln w="9525">
                        <a:noFill/>
                        <a:miter lim="800000"/>
                        <a:headEnd/>
                        <a:tailEnd/>
                      </a:ln>
                    </pic:spPr>
                  </pic:pic>
                </a:graphicData>
              </a:graphic>
            </wp:inline>
          </w:drawing>
        </w:r>
      </w:ins>
    </w:p>
    <w:p w:rsidR="00000000" w:rsidRDefault="009D52C8">
      <w:pPr>
        <w:rPr>
          <w:ins w:id="1049" w:author="nupur" w:date="2014-06-13T11:59:00Z"/>
        </w:rPr>
        <w:pPrChange w:id="1050" w:author="nupur" w:date="2014-06-13T11:33:00Z">
          <w:pPr>
            <w:pStyle w:val="Heading3"/>
          </w:pPr>
        </w:pPrChange>
      </w:pPr>
      <w:ins w:id="1051" w:author="nupur" w:date="2014-06-13T13:03:00Z">
        <w:r>
          <w:rPr>
            <w:noProof/>
          </w:rPr>
          <w:pict>
            <v:shape id="_x0000_s1549" type="#_x0000_t120" style="position:absolute;left:0;text-align:left;margin-left:268.1pt;margin-top:12.3pt;width:23.65pt;height:27.55pt;z-index:252206080" fillcolor="#e36c0a [2409]" strokecolor="#f2f2f2 [3041]" strokeweight="1.5pt">
              <v:shadow on="t" type="perspective" color="#622423 [1605]" opacity=".5" offset="1pt" offset2="-1pt"/>
              <v:textbox style="mso-next-textbox:#_x0000_s1549">
                <w:txbxContent>
                  <w:p w:rsidR="008C3EB7" w:rsidRPr="009E4666" w:rsidRDefault="008C3EB7" w:rsidP="00DE4313">
                    <w:pPr>
                      <w:jc w:val="center"/>
                      <w:rPr>
                        <w:b/>
                        <w:color w:val="000000" w:themeColor="text1"/>
                      </w:rPr>
                    </w:pPr>
                    <w:del w:id="1052" w:author="nupur" w:date="2014-06-13T12:58:00Z">
                      <w:r w:rsidDel="00B63BDB">
                        <w:rPr>
                          <w:b/>
                          <w:color w:val="000000" w:themeColor="text1"/>
                        </w:rPr>
                        <w:delText>4</w:delText>
                      </w:r>
                    </w:del>
                    <w:ins w:id="1053" w:author="nupur" w:date="2014-06-13T13:04:00Z">
                      <w:r>
                        <w:rPr>
                          <w:b/>
                          <w:color w:val="000000" w:themeColor="text1"/>
                        </w:rPr>
                        <w:t>4</w:t>
                      </w:r>
                    </w:ins>
                  </w:p>
                </w:txbxContent>
              </v:textbox>
            </v:shape>
          </w:pict>
        </w:r>
      </w:ins>
      <w:ins w:id="1054" w:author="nupur" w:date="2014-06-13T11:59:00Z">
        <w:r w:rsidR="006150A9">
          <w:rPr>
            <w:noProof/>
            <w:rPrChange w:id="1055">
              <w:rPr>
                <w:noProof/>
                <w:color w:val="0000FF"/>
                <w:u w:val="single"/>
              </w:rPr>
            </w:rPrChange>
          </w:rPr>
          <w:drawing>
            <wp:inline distT="0" distB="0" distL="0" distR="0">
              <wp:extent cx="5943600" cy="324241"/>
              <wp:effectExtent l="19050" t="0" r="0" b="0"/>
              <wp:docPr id="3747" name="Picture 20" descr="C:\Users\nupur\Desktop\monthly tasks\Admin user manual\Admin manual screen shots\manage download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pur\Desktop\monthly tasks\Admin user manual\Admin manual screen shots\manage downloads9.png"/>
                      <pic:cNvPicPr>
                        <a:picLocks noChangeAspect="1" noChangeArrowheads="1"/>
                      </pic:cNvPicPr>
                    </pic:nvPicPr>
                    <pic:blipFill>
                      <a:blip r:embed="rId317"/>
                      <a:srcRect/>
                      <a:stretch>
                        <a:fillRect/>
                      </a:stretch>
                    </pic:blipFill>
                    <pic:spPr bwMode="auto">
                      <a:xfrm>
                        <a:off x="0" y="0"/>
                        <a:ext cx="5943600" cy="324241"/>
                      </a:xfrm>
                      <a:prstGeom prst="rect">
                        <a:avLst/>
                      </a:prstGeom>
                      <a:noFill/>
                      <a:ln w="9525">
                        <a:noFill/>
                        <a:miter lim="800000"/>
                        <a:headEnd/>
                        <a:tailEnd/>
                      </a:ln>
                    </pic:spPr>
                  </pic:pic>
                </a:graphicData>
              </a:graphic>
            </wp:inline>
          </w:drawing>
        </w:r>
      </w:ins>
    </w:p>
    <w:p w:rsidR="00000000" w:rsidRDefault="006150A9">
      <w:pPr>
        <w:pPrChange w:id="1056" w:author="nupur" w:date="2014-06-13T11:33:00Z">
          <w:pPr>
            <w:pStyle w:val="Heading3"/>
          </w:pPr>
        </w:pPrChange>
      </w:pPr>
    </w:p>
    <w:p w:rsidR="00916E82" w:rsidRPr="0036658A" w:rsidRDefault="00916E82" w:rsidP="00916E82">
      <w:pPr>
        <w:rPr>
          <w:ins w:id="1057" w:author="nupur" w:date="2014-06-13T12:00:00Z"/>
          <w:b/>
        </w:rPr>
      </w:pPr>
      <w:ins w:id="1058" w:author="nupur" w:date="2014-06-13T12:00:00Z">
        <w:r w:rsidRPr="0036658A">
          <w:rPr>
            <w:b/>
          </w:rPr>
          <w:t>Steps to d</w:t>
        </w:r>
        <w:r>
          <w:rPr>
            <w:b/>
          </w:rPr>
          <w:t>ownload document</w:t>
        </w:r>
        <w:r w:rsidRPr="0036658A">
          <w:rPr>
            <w:b/>
          </w:rPr>
          <w:t>:</w:t>
        </w:r>
      </w:ins>
    </w:p>
    <w:p w:rsidR="00916E82" w:rsidRDefault="00916E82" w:rsidP="00916E82">
      <w:pPr>
        <w:pStyle w:val="ListParagraph"/>
        <w:numPr>
          <w:ilvl w:val="0"/>
          <w:numId w:val="122"/>
        </w:numPr>
        <w:rPr>
          <w:ins w:id="1059" w:author="nupur" w:date="2014-06-13T12:00:00Z"/>
        </w:rPr>
      </w:pPr>
      <w:ins w:id="1060" w:author="nupur" w:date="2014-06-13T12:00:00Z">
        <w:r>
          <w:t>Click on Manage downloads from manage content under administration menu from left accordion</w:t>
        </w:r>
      </w:ins>
    </w:p>
    <w:p w:rsidR="00916E82" w:rsidRDefault="00916E82" w:rsidP="00916E82">
      <w:pPr>
        <w:pStyle w:val="ListParagraph"/>
        <w:numPr>
          <w:ilvl w:val="0"/>
          <w:numId w:val="122"/>
        </w:numPr>
        <w:rPr>
          <w:ins w:id="1061" w:author="nupur" w:date="2014-06-13T12:00:00Z"/>
        </w:rPr>
      </w:pPr>
      <w:ins w:id="1062" w:author="nupur" w:date="2014-06-13T12:00:00Z">
        <w:r>
          <w:t>Click on Download icon from the manage downloads listing</w:t>
        </w:r>
      </w:ins>
    </w:p>
    <w:p w:rsidR="00916E82" w:rsidRDefault="00916E82" w:rsidP="00916E82">
      <w:pPr>
        <w:pStyle w:val="ListParagraph"/>
        <w:numPr>
          <w:ilvl w:val="0"/>
          <w:numId w:val="122"/>
        </w:numPr>
        <w:rPr>
          <w:ins w:id="1063" w:author="nupur" w:date="2014-06-13T12:01:00Z"/>
        </w:rPr>
      </w:pPr>
      <w:ins w:id="1064" w:author="nupur" w:date="2014-06-13T12:00:00Z">
        <w:r>
          <w:t>Save the document from the pop-up message</w:t>
        </w:r>
      </w:ins>
    </w:p>
    <w:p w:rsidR="00916E82" w:rsidRDefault="00916E82" w:rsidP="00916E82">
      <w:pPr>
        <w:pStyle w:val="ListParagraph"/>
        <w:numPr>
          <w:ilvl w:val="0"/>
          <w:numId w:val="122"/>
        </w:numPr>
        <w:rPr>
          <w:ins w:id="1065" w:author="nupur" w:date="2014-06-13T12:00:00Z"/>
        </w:rPr>
      </w:pPr>
      <w:ins w:id="1066" w:author="nupur" w:date="2014-06-13T12:01:00Z">
        <w:r>
          <w:t>View or open the downloaded document</w:t>
        </w:r>
      </w:ins>
    </w:p>
    <w:p w:rsidR="00DE22C6" w:rsidRDefault="00916E82" w:rsidP="00916E82">
      <w:pPr>
        <w:rPr>
          <w:ins w:id="1067" w:author="nupur" w:date="2014-06-13T12:23:00Z"/>
        </w:rPr>
      </w:pPr>
      <w:ins w:id="1068" w:author="nupur" w:date="2014-06-13T12:00:00Z">
        <w:r>
          <w:t>On successful d</w:t>
        </w:r>
      </w:ins>
      <w:ins w:id="1069" w:author="nupur" w:date="2014-06-13T12:01:00Z">
        <w:r>
          <w:t>ownload</w:t>
        </w:r>
      </w:ins>
      <w:ins w:id="1070" w:author="nupur" w:date="2014-06-13T12:00:00Z">
        <w:r>
          <w:t>, you will be notified with a message as “</w:t>
        </w:r>
      </w:ins>
      <w:ins w:id="1071" w:author="nupur" w:date="2014-06-13T12:01:00Z">
        <w:r>
          <w:rPr>
            <w:b/>
          </w:rPr>
          <w:t>The &lt;document name&gt; download has completed”</w:t>
        </w:r>
      </w:ins>
      <w:ins w:id="1072" w:author="nupur" w:date="2014-06-13T12:02:00Z">
        <w:r>
          <w:rPr>
            <w:b/>
          </w:rPr>
          <w:t xml:space="preserve"> </w:t>
        </w:r>
      </w:ins>
      <w:ins w:id="1073" w:author="nupur" w:date="2014-06-13T12:01:00Z">
        <w:r w:rsidR="009D52C8" w:rsidRPr="009D52C8">
          <w:rPr>
            <w:rPrChange w:id="1074" w:author="nupur" w:date="2014-06-13T12:02:00Z">
              <w:rPr>
                <w:rFonts w:eastAsiaTheme="majorEastAsia" w:cstheme="majorBidi"/>
                <w:b/>
                <w:bCs/>
                <w:color w:val="0000FF"/>
                <w:sz w:val="28"/>
                <w:u w:val="single"/>
              </w:rPr>
            </w:rPrChange>
          </w:rPr>
          <w:t>and you can open or view the downloads</w:t>
        </w:r>
      </w:ins>
    </w:p>
    <w:p w:rsidR="00000000" w:rsidRDefault="00DE22C6">
      <w:pPr>
        <w:pStyle w:val="Heading2"/>
        <w:rPr>
          <w:ins w:id="1075" w:author="nupur" w:date="2014-06-13T12:23:00Z"/>
        </w:rPr>
        <w:pPrChange w:id="1076" w:author="nupur" w:date="2014-06-13T13:24:00Z">
          <w:pPr/>
        </w:pPrChange>
      </w:pPr>
      <w:bookmarkStart w:id="1077" w:name="_Toc390511994"/>
      <w:ins w:id="1078" w:author="nupur" w:date="2014-06-13T12:23:00Z">
        <w:r>
          <w:t>Rule engine</w:t>
        </w:r>
        <w:bookmarkEnd w:id="1077"/>
      </w:ins>
    </w:p>
    <w:p w:rsidR="00B0277D" w:rsidRDefault="00DE22C6">
      <w:pPr>
        <w:rPr>
          <w:ins w:id="1079" w:author="nupur" w:date="2014-06-13T12:24:00Z"/>
        </w:rPr>
      </w:pPr>
      <w:ins w:id="1080" w:author="nupur" w:date="2014-06-13T12:23:00Z">
        <w:r>
          <w:t>Administrator can configur</w:t>
        </w:r>
      </w:ins>
      <w:ins w:id="1081" w:author="nupur" w:date="2014-06-13T12:24:00Z">
        <w:r>
          <w:t>e certain rules to be applied on event</w:t>
        </w:r>
      </w:ins>
    </w:p>
    <w:p w:rsidR="00B0277D" w:rsidRDefault="006150A9">
      <w:pPr>
        <w:rPr>
          <w:ins w:id="1082" w:author="nupur" w:date="2014-06-13T12:53:00Z"/>
        </w:rPr>
      </w:pPr>
      <w:ins w:id="1083" w:author="nupur" w:date="2014-06-13T12:26:00Z">
        <w:r>
          <w:rPr>
            <w:noProof/>
            <w:rPrChange w:id="1084">
              <w:rPr>
                <w:noProof/>
                <w:color w:val="0000FF"/>
                <w:u w:val="single"/>
              </w:rPr>
            </w:rPrChange>
          </w:rPr>
          <w:lastRenderedPageBreak/>
          <w:drawing>
            <wp:inline distT="0" distB="0" distL="0" distR="0">
              <wp:extent cx="1820545" cy="2997835"/>
              <wp:effectExtent l="19050" t="0" r="8255" b="0"/>
              <wp:docPr id="3751" name="Picture 24" descr="C:\Users\nupur\Desktop\monthly tasks\Admin user manual\Admin manual screen shots\rule enig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upur\Desktop\monthly tasks\Admin user manual\Admin manual screen shots\rule enigne.png"/>
                      <pic:cNvPicPr>
                        <a:picLocks noChangeAspect="1" noChangeArrowheads="1"/>
                      </pic:cNvPicPr>
                    </pic:nvPicPr>
                    <pic:blipFill>
                      <a:blip r:embed="rId318"/>
                      <a:srcRect/>
                      <a:stretch>
                        <a:fillRect/>
                      </a:stretch>
                    </pic:blipFill>
                    <pic:spPr bwMode="auto">
                      <a:xfrm>
                        <a:off x="0" y="0"/>
                        <a:ext cx="1820545" cy="2997835"/>
                      </a:xfrm>
                      <a:prstGeom prst="rect">
                        <a:avLst/>
                      </a:prstGeom>
                      <a:noFill/>
                      <a:ln w="9525">
                        <a:noFill/>
                        <a:miter lim="800000"/>
                        <a:headEnd/>
                        <a:tailEnd/>
                      </a:ln>
                    </pic:spPr>
                  </pic:pic>
                </a:graphicData>
              </a:graphic>
            </wp:inline>
          </w:drawing>
        </w:r>
      </w:ins>
    </w:p>
    <w:p w:rsidR="00B0277D" w:rsidRDefault="006150A9">
      <w:pPr>
        <w:rPr>
          <w:ins w:id="1085" w:author="nupur" w:date="2014-06-13T12:26:00Z"/>
        </w:rPr>
      </w:pPr>
      <w:ins w:id="1086" w:author="nupur" w:date="2014-06-13T12:53:00Z">
        <w:r>
          <w:rPr>
            <w:noProof/>
            <w:rPrChange w:id="1087">
              <w:rPr>
                <w:noProof/>
                <w:color w:val="0000FF"/>
                <w:u w:val="single"/>
              </w:rPr>
            </w:rPrChange>
          </w:rPr>
          <w:drawing>
            <wp:inline distT="0" distB="0" distL="0" distR="0">
              <wp:extent cx="5943600" cy="2326860"/>
              <wp:effectExtent l="19050" t="0" r="0" b="0"/>
              <wp:docPr id="3758" name="Picture 31" descr="C:\Users\nupur\Desktop\monthly tasks\Admin user manual\Admin manual screen shots\rule eng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upur\Desktop\monthly tasks\Admin user manual\Admin manual screen shots\rule engine3.png"/>
                      <pic:cNvPicPr>
                        <a:picLocks noChangeAspect="1" noChangeArrowheads="1"/>
                      </pic:cNvPicPr>
                    </pic:nvPicPr>
                    <pic:blipFill>
                      <a:blip r:embed="rId319"/>
                      <a:srcRect/>
                      <a:stretch>
                        <a:fillRect/>
                      </a:stretch>
                    </pic:blipFill>
                    <pic:spPr bwMode="auto">
                      <a:xfrm>
                        <a:off x="0" y="0"/>
                        <a:ext cx="5943600" cy="2326860"/>
                      </a:xfrm>
                      <a:prstGeom prst="rect">
                        <a:avLst/>
                      </a:prstGeom>
                      <a:noFill/>
                      <a:ln w="9525">
                        <a:noFill/>
                        <a:miter lim="800000"/>
                        <a:headEnd/>
                        <a:tailEnd/>
                      </a:ln>
                    </pic:spPr>
                  </pic:pic>
                </a:graphicData>
              </a:graphic>
            </wp:inline>
          </w:drawing>
        </w:r>
      </w:ins>
    </w:p>
    <w:p w:rsidR="00B0277D" w:rsidRDefault="00B0277D">
      <w:pPr>
        <w:rPr>
          <w:ins w:id="1088" w:author="nupur" w:date="2014-06-13T12:26:00Z"/>
        </w:rPr>
      </w:pPr>
    </w:p>
    <w:p w:rsidR="00B0277D" w:rsidRDefault="006150A9">
      <w:pPr>
        <w:rPr>
          <w:ins w:id="1089" w:author="nupur" w:date="2014-06-13T12:26:00Z"/>
        </w:rPr>
      </w:pPr>
      <w:ins w:id="1090" w:author="nupur" w:date="2014-06-13T12:26:00Z">
        <w:r>
          <w:rPr>
            <w:noProof/>
            <w:rPrChange w:id="1091">
              <w:rPr>
                <w:noProof/>
                <w:color w:val="0000FF"/>
                <w:u w:val="single"/>
              </w:rPr>
            </w:rPrChange>
          </w:rPr>
          <w:drawing>
            <wp:inline distT="0" distB="0" distL="0" distR="0">
              <wp:extent cx="5943600" cy="412214"/>
              <wp:effectExtent l="19050" t="0" r="0" b="0"/>
              <wp:docPr id="3753" name="Picture 26" descr="C:\Users\nupur\Desktop\monthly tasks\Admin user manual\Admin manual screen shots\rule eng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upur\Desktop\monthly tasks\Admin user manual\Admin manual screen shots\rule engine2.png"/>
                      <pic:cNvPicPr>
                        <a:picLocks noChangeAspect="1" noChangeArrowheads="1"/>
                      </pic:cNvPicPr>
                    </pic:nvPicPr>
                    <pic:blipFill>
                      <a:blip r:embed="rId320"/>
                      <a:srcRect/>
                      <a:stretch>
                        <a:fillRect/>
                      </a:stretch>
                    </pic:blipFill>
                    <pic:spPr bwMode="auto">
                      <a:xfrm>
                        <a:off x="0" y="0"/>
                        <a:ext cx="5943600" cy="412214"/>
                      </a:xfrm>
                      <a:prstGeom prst="rect">
                        <a:avLst/>
                      </a:prstGeom>
                      <a:noFill/>
                      <a:ln w="9525">
                        <a:noFill/>
                        <a:miter lim="800000"/>
                        <a:headEnd/>
                        <a:tailEnd/>
                      </a:ln>
                    </pic:spPr>
                  </pic:pic>
                </a:graphicData>
              </a:graphic>
            </wp:inline>
          </w:drawing>
        </w:r>
      </w:ins>
    </w:p>
    <w:p w:rsidR="00DE22C6" w:rsidRPr="0036658A" w:rsidRDefault="00DE22C6" w:rsidP="00DE22C6">
      <w:pPr>
        <w:rPr>
          <w:ins w:id="1092" w:author="nupur" w:date="2014-06-13T12:26:00Z"/>
          <w:b/>
        </w:rPr>
      </w:pPr>
      <w:ins w:id="1093" w:author="nupur" w:date="2014-06-13T12:26:00Z">
        <w:r w:rsidRPr="0036658A">
          <w:rPr>
            <w:b/>
          </w:rPr>
          <w:t xml:space="preserve">Steps to </w:t>
        </w:r>
        <w:r>
          <w:rPr>
            <w:b/>
          </w:rPr>
          <w:t>configure rule engine</w:t>
        </w:r>
        <w:r w:rsidRPr="0036658A">
          <w:rPr>
            <w:b/>
          </w:rPr>
          <w:t>:</w:t>
        </w:r>
      </w:ins>
    </w:p>
    <w:p w:rsidR="00DE22C6" w:rsidRDefault="00DE22C6" w:rsidP="00DE22C6">
      <w:pPr>
        <w:pStyle w:val="ListParagraph"/>
        <w:numPr>
          <w:ilvl w:val="0"/>
          <w:numId w:val="127"/>
        </w:numPr>
        <w:rPr>
          <w:ins w:id="1094" w:author="nupur" w:date="2014-06-13T12:26:00Z"/>
        </w:rPr>
      </w:pPr>
      <w:ins w:id="1095" w:author="nupur" w:date="2014-06-13T12:26:00Z">
        <w:r>
          <w:t xml:space="preserve">Click on </w:t>
        </w:r>
        <w:r w:rsidR="00D4601F">
          <w:t>R</w:t>
        </w:r>
        <w:r>
          <w:t>ule engine from manage content under administration menu from left accordion</w:t>
        </w:r>
      </w:ins>
    </w:p>
    <w:p w:rsidR="00DE22C6" w:rsidRDefault="00D4601F" w:rsidP="00DE22C6">
      <w:pPr>
        <w:pStyle w:val="ListParagraph"/>
        <w:numPr>
          <w:ilvl w:val="0"/>
          <w:numId w:val="127"/>
        </w:numPr>
        <w:rPr>
          <w:ins w:id="1096" w:author="nupur" w:date="2014-06-13T12:27:00Z"/>
        </w:rPr>
      </w:pPr>
      <w:ins w:id="1097" w:author="nupur" w:date="2014-06-13T12:27:00Z">
        <w:r>
          <w:t>Configure rules as per your requirement</w:t>
        </w:r>
      </w:ins>
    </w:p>
    <w:p w:rsidR="00B0277D" w:rsidRDefault="00D4601F">
      <w:pPr>
        <w:pStyle w:val="ListParagraph"/>
        <w:numPr>
          <w:ilvl w:val="0"/>
          <w:numId w:val="127"/>
        </w:numPr>
        <w:rPr>
          <w:ins w:id="1098" w:author="nupur" w:date="2014-06-13T12:26:00Z"/>
        </w:rPr>
      </w:pPr>
      <w:ins w:id="1099" w:author="nupur" w:date="2014-06-13T12:27:00Z">
        <w:r>
          <w:t>Click on Update button</w:t>
        </w:r>
      </w:ins>
    </w:p>
    <w:p w:rsidR="00DE22C6" w:rsidRDefault="00DE22C6" w:rsidP="00DE22C6">
      <w:pPr>
        <w:rPr>
          <w:ins w:id="1100" w:author="nupur" w:date="2014-06-13T12:26:00Z"/>
        </w:rPr>
      </w:pPr>
      <w:ins w:id="1101" w:author="nupur" w:date="2014-06-13T12:26:00Z">
        <w:r>
          <w:lastRenderedPageBreak/>
          <w:t xml:space="preserve">On successful </w:t>
        </w:r>
      </w:ins>
      <w:ins w:id="1102" w:author="nupur" w:date="2014-06-13T12:27:00Z">
        <w:r w:rsidR="00D4601F">
          <w:t>configuration</w:t>
        </w:r>
      </w:ins>
      <w:ins w:id="1103" w:author="nupur" w:date="2014-06-13T12:26:00Z">
        <w:r>
          <w:t>, you will be notified with a message as “</w:t>
        </w:r>
      </w:ins>
      <w:ins w:id="1104" w:author="nupur" w:date="2014-06-13T12:27:00Z">
        <w:r w:rsidR="00D4601F">
          <w:rPr>
            <w:b/>
          </w:rPr>
          <w:t>Client configuration updated successfully</w:t>
        </w:r>
      </w:ins>
      <w:ins w:id="1105" w:author="nupur" w:date="2014-06-13T12:26:00Z">
        <w:r>
          <w:rPr>
            <w:b/>
          </w:rPr>
          <w:t>”</w:t>
        </w:r>
      </w:ins>
      <w:ins w:id="1106" w:author="nupur" w:date="2014-06-13T12:28:00Z">
        <w:r w:rsidR="00D4601F">
          <w:rPr>
            <w:b/>
          </w:rPr>
          <w:t>.</w:t>
        </w:r>
      </w:ins>
    </w:p>
    <w:p w:rsidR="001B0283" w:rsidRDefault="001B0283" w:rsidP="001B0283">
      <w:pPr>
        <w:pStyle w:val="Heading1"/>
      </w:pPr>
      <w:bookmarkStart w:id="1107" w:name="_Toc390511995"/>
      <w:r>
        <w:t>Logout</w:t>
      </w:r>
      <w:bookmarkEnd w:id="1107"/>
    </w:p>
    <w:p w:rsidR="001A06F5" w:rsidRDefault="001A06F5" w:rsidP="001A06F5">
      <w:r>
        <w:t>You can logout from the system using this functionality.</w:t>
      </w:r>
    </w:p>
    <w:p w:rsidR="001A06F5" w:rsidRDefault="001A06F5" w:rsidP="001A06F5">
      <w:pPr>
        <w:keepNext/>
      </w:pPr>
      <w:r>
        <w:rPr>
          <w:noProof/>
        </w:rPr>
        <w:drawing>
          <wp:inline distT="0" distB="0" distL="0" distR="0">
            <wp:extent cx="5943600" cy="2171130"/>
            <wp:effectExtent l="19050" t="0" r="0" b="0"/>
            <wp:docPr id="131" name="Picture 24" descr="C:\Users\nupur\Desktop\monthly tasks\user manual dial(bidder)\auction-officer\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upur\Desktop\monthly tasks\user manual dial(bidder)\auction-officer\logout.png"/>
                    <pic:cNvPicPr>
                      <a:picLocks noChangeAspect="1" noChangeArrowheads="1"/>
                    </pic:cNvPicPr>
                  </pic:nvPicPr>
                  <pic:blipFill>
                    <a:blip r:embed="rId321"/>
                    <a:srcRect/>
                    <a:stretch>
                      <a:fillRect/>
                    </a:stretch>
                  </pic:blipFill>
                  <pic:spPr bwMode="auto">
                    <a:xfrm>
                      <a:off x="0" y="0"/>
                      <a:ext cx="5943600" cy="2171130"/>
                    </a:xfrm>
                    <a:prstGeom prst="rect">
                      <a:avLst/>
                    </a:prstGeom>
                    <a:noFill/>
                    <a:ln w="9525">
                      <a:noFill/>
                      <a:miter lim="800000"/>
                      <a:headEnd/>
                      <a:tailEnd/>
                    </a:ln>
                  </pic:spPr>
                </pic:pic>
              </a:graphicData>
            </a:graphic>
          </wp:inline>
        </w:drawing>
      </w:r>
    </w:p>
    <w:p w:rsidR="001A06F5" w:rsidRDefault="001A06F5" w:rsidP="001A06F5">
      <w:pPr>
        <w:pStyle w:val="Caption"/>
      </w:pPr>
      <w:r>
        <w:t xml:space="preserve">Figure </w:t>
      </w:r>
      <w:fldSimple w:instr=" SEQ Figure \* ARABIC ">
        <w:r>
          <w:rPr>
            <w:noProof/>
          </w:rPr>
          <w:t>31</w:t>
        </w:r>
      </w:fldSimple>
    </w:p>
    <w:p w:rsidR="001A06F5" w:rsidRDefault="001A06F5" w:rsidP="001A06F5">
      <w:pPr>
        <w:rPr>
          <w:b/>
        </w:rPr>
      </w:pPr>
      <w:r w:rsidRPr="00CD6518">
        <w:rPr>
          <w:b/>
        </w:rPr>
        <w:t>Steps to logout</w:t>
      </w:r>
      <w:r>
        <w:rPr>
          <w:b/>
        </w:rPr>
        <w:t>:</w:t>
      </w:r>
    </w:p>
    <w:p w:rsidR="001A06F5" w:rsidRPr="00EC34AC" w:rsidRDefault="001A06F5" w:rsidP="001A06F5">
      <w:pPr>
        <w:pStyle w:val="ListParagraph"/>
        <w:numPr>
          <w:ilvl w:val="0"/>
          <w:numId w:val="8"/>
        </w:numPr>
      </w:pPr>
      <w:r w:rsidRPr="00EC34AC">
        <w:t xml:space="preserve">Click on </w:t>
      </w:r>
      <w:r w:rsidRPr="00EC34AC">
        <w:rPr>
          <w:b/>
        </w:rPr>
        <w:t>“Logout”</w:t>
      </w:r>
      <w:r w:rsidRPr="00EC34AC">
        <w:t xml:space="preserve"> link </w:t>
      </w:r>
      <w:r>
        <w:t>from the menu panel</w:t>
      </w:r>
    </w:p>
    <w:p w:rsidR="001A06F5" w:rsidRDefault="001A06F5" w:rsidP="001A06F5">
      <w:pPr>
        <w:spacing w:after="0"/>
      </w:pPr>
      <w:r>
        <w:t>On successful logout, you would be redirected to the home page of the website.</w:t>
      </w:r>
      <w:bookmarkStart w:id="1108" w:name="_Toc384670638"/>
      <w:bookmarkStart w:id="1109" w:name="_Toc384670639"/>
      <w:bookmarkStart w:id="1110" w:name="_Toc384670640"/>
      <w:bookmarkStart w:id="1111" w:name="_Toc384680030"/>
      <w:bookmarkStart w:id="1112" w:name="_Toc384670641"/>
      <w:bookmarkStart w:id="1113" w:name="_Toc384670642"/>
      <w:bookmarkStart w:id="1114" w:name="_Toc384670643"/>
      <w:bookmarkStart w:id="1115" w:name="_Toc384670644"/>
      <w:bookmarkStart w:id="1116" w:name="_Toc384670645"/>
      <w:bookmarkStart w:id="1117" w:name="_Toc384670646"/>
      <w:bookmarkStart w:id="1118" w:name="_Toc384670647"/>
      <w:bookmarkEnd w:id="1108"/>
      <w:bookmarkEnd w:id="1109"/>
      <w:bookmarkEnd w:id="1110"/>
      <w:bookmarkEnd w:id="1111"/>
      <w:bookmarkEnd w:id="1112"/>
      <w:bookmarkEnd w:id="1113"/>
      <w:bookmarkEnd w:id="1114"/>
      <w:bookmarkEnd w:id="1115"/>
      <w:bookmarkEnd w:id="1116"/>
      <w:bookmarkEnd w:id="1117"/>
      <w:bookmarkEnd w:id="1118"/>
    </w:p>
    <w:p w:rsidR="001A06F5" w:rsidDel="00307E6D" w:rsidRDefault="001A06F5" w:rsidP="001A06F5">
      <w:pPr>
        <w:spacing w:after="0"/>
        <w:rPr>
          <w:del w:id="1119" w:author="nupur" w:date="2014-06-13T12:52:00Z"/>
        </w:rPr>
      </w:pPr>
      <w:bookmarkStart w:id="1120" w:name="_Toc390428105"/>
      <w:bookmarkStart w:id="1121" w:name="_Toc390503560"/>
      <w:bookmarkStart w:id="1122" w:name="_Toc390511996"/>
      <w:bookmarkEnd w:id="1120"/>
      <w:bookmarkEnd w:id="1121"/>
      <w:bookmarkEnd w:id="1122"/>
    </w:p>
    <w:p w:rsidR="00131EE4" w:rsidRDefault="00131EE4" w:rsidP="00131EE4">
      <w:pPr>
        <w:pStyle w:val="Heading1"/>
      </w:pPr>
      <w:bookmarkStart w:id="1123" w:name="_Toc388085190"/>
      <w:bookmarkStart w:id="1124" w:name="_Toc390511997"/>
      <w:r w:rsidRPr="00FB0707">
        <w:t>Do’s and Don’ts / Best practice</w:t>
      </w:r>
      <w:bookmarkEnd w:id="1123"/>
      <w:bookmarkEnd w:id="1124"/>
    </w:p>
    <w:p w:rsidR="00131EE4" w:rsidRDefault="00131EE4" w:rsidP="001B016D">
      <w:pPr>
        <w:pStyle w:val="ListParagraph"/>
        <w:numPr>
          <w:ilvl w:val="0"/>
          <w:numId w:val="5"/>
        </w:numPr>
      </w:pPr>
      <w:r>
        <w:t>Don’t wait till last minute for bid submission as you may encounter a problem of internet connection failure, hardware or power failure or you may not get good internet speed.</w:t>
      </w:r>
    </w:p>
    <w:p w:rsidR="00131EE4" w:rsidRDefault="00131EE4" w:rsidP="001B016D">
      <w:pPr>
        <w:pStyle w:val="ListParagraph"/>
        <w:numPr>
          <w:ilvl w:val="0"/>
          <w:numId w:val="5"/>
        </w:numPr>
      </w:pPr>
      <w:r>
        <w:t>Keep sufficient back up options such as PC, internet connection etc. so that in case of failure, you have an alternative option for bid submission</w:t>
      </w:r>
    </w:p>
    <w:p w:rsidR="00131EE4" w:rsidRDefault="00131EE4" w:rsidP="001B016D">
      <w:pPr>
        <w:pStyle w:val="ListParagraph"/>
        <w:numPr>
          <w:ilvl w:val="0"/>
          <w:numId w:val="5"/>
        </w:numPr>
      </w:pPr>
      <w:r>
        <w:t>Participate in a mock procurement event to understand the bid submission process thoroughly well in advance.</w:t>
      </w:r>
    </w:p>
    <w:p w:rsidR="00131EE4" w:rsidRDefault="00131EE4" w:rsidP="00131EE4">
      <w:pPr>
        <w:pStyle w:val="Heading1"/>
        <w:numPr>
          <w:ilvl w:val="0"/>
          <w:numId w:val="0"/>
        </w:numPr>
        <w:ind w:left="432" w:hanging="432"/>
      </w:pPr>
    </w:p>
    <w:p w:rsidR="00131EE4" w:rsidRPr="005057BE" w:rsidRDefault="00131EE4" w:rsidP="00131EE4"/>
    <w:p w:rsidR="00131EE4" w:rsidRPr="0053001B" w:rsidRDefault="00131EE4" w:rsidP="00131EE4"/>
    <w:p w:rsidR="00DF317D" w:rsidRDefault="00DF317D">
      <w:pPr>
        <w:spacing w:line="276" w:lineRule="auto"/>
        <w:jc w:val="left"/>
      </w:pPr>
    </w:p>
    <w:sectPr w:rsidR="00DF317D" w:rsidSect="00E94466">
      <w:footerReference w:type="default" r:id="rId322"/>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150A9" w:rsidRDefault="006150A9" w:rsidP="0007160E">
      <w:pPr>
        <w:spacing w:after="0" w:line="240" w:lineRule="auto"/>
      </w:pPr>
      <w:r>
        <w:separator/>
      </w:r>
    </w:p>
  </w:endnote>
  <w:endnote w:type="continuationSeparator" w:id="1">
    <w:p w:rsidR="006150A9" w:rsidRDefault="006150A9" w:rsidP="0007160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Grande">
    <w:altName w:val="Times New Roman"/>
    <w:charset w:val="00"/>
    <w:family w:val="auto"/>
    <w:pitch w:val="variable"/>
    <w:sig w:usb0="00000000" w:usb1="C0000063" w:usb2="00000038" w:usb3="00000000" w:csb0="000000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i/>
      </w:rPr>
      <w:id w:val="1326706984"/>
      <w:docPartObj>
        <w:docPartGallery w:val="Page Numbers (Bottom of Page)"/>
        <w:docPartUnique/>
      </w:docPartObj>
    </w:sdtPr>
    <w:sdtEndPr>
      <w:rPr>
        <w:color w:val="808080" w:themeColor="background1" w:themeShade="80"/>
        <w:spacing w:val="60"/>
      </w:rPr>
    </w:sdtEndPr>
    <w:sdtContent>
      <w:p w:rsidR="008C3EB7" w:rsidRPr="0007160E" w:rsidRDefault="009D52C8">
        <w:pPr>
          <w:pStyle w:val="Footer"/>
          <w:pBdr>
            <w:top w:val="single" w:sz="4" w:space="1" w:color="D9D9D9" w:themeColor="background1" w:themeShade="D9"/>
          </w:pBdr>
          <w:rPr>
            <w:b/>
            <w:bCs/>
            <w:i/>
          </w:rPr>
        </w:pPr>
        <w:r w:rsidRPr="009D52C8">
          <w:rPr>
            <w:i/>
          </w:rPr>
          <w:fldChar w:fldCharType="begin"/>
        </w:r>
        <w:r w:rsidR="008C3EB7" w:rsidRPr="0007160E">
          <w:rPr>
            <w:i/>
          </w:rPr>
          <w:instrText xml:space="preserve"> PAGE   \* MERGEFORMAT </w:instrText>
        </w:r>
        <w:r w:rsidRPr="009D52C8">
          <w:rPr>
            <w:i/>
          </w:rPr>
          <w:fldChar w:fldCharType="separate"/>
        </w:r>
        <w:r w:rsidR="007E1DC7" w:rsidRPr="007E1DC7">
          <w:rPr>
            <w:b/>
            <w:bCs/>
            <w:i/>
            <w:noProof/>
          </w:rPr>
          <w:t>172</w:t>
        </w:r>
        <w:r w:rsidRPr="0007160E">
          <w:rPr>
            <w:b/>
            <w:bCs/>
            <w:i/>
            <w:noProof/>
          </w:rPr>
          <w:fldChar w:fldCharType="end"/>
        </w:r>
        <w:r w:rsidR="008C3EB7" w:rsidRPr="0007160E">
          <w:rPr>
            <w:b/>
            <w:bCs/>
            <w:i/>
          </w:rPr>
          <w:t xml:space="preserve"> | </w:t>
        </w:r>
        <w:r w:rsidR="008C3EB7" w:rsidRPr="0007160E">
          <w:rPr>
            <w:i/>
            <w:color w:val="808080" w:themeColor="background1" w:themeShade="80"/>
            <w:spacing w:val="60"/>
          </w:rPr>
          <w:t>Page</w:t>
        </w:r>
        <w:r w:rsidR="008C3EB7" w:rsidRPr="0007160E">
          <w:rPr>
            <w:i/>
            <w:color w:val="808080" w:themeColor="background1" w:themeShade="80"/>
            <w:spacing w:val="60"/>
          </w:rPr>
          <w:tab/>
        </w:r>
        <w:r w:rsidR="008C3EB7" w:rsidRPr="0007160E">
          <w:rPr>
            <w:i/>
            <w:color w:val="808080" w:themeColor="background1" w:themeShade="80"/>
            <w:spacing w:val="60"/>
          </w:rPr>
          <w:tab/>
          <w:t>e-Procurement Guide for officer</w:t>
        </w:r>
      </w:p>
    </w:sdtContent>
  </w:sdt>
  <w:p w:rsidR="008C3EB7" w:rsidRDefault="008C3EB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150A9" w:rsidRDefault="006150A9" w:rsidP="0007160E">
      <w:pPr>
        <w:spacing w:after="0" w:line="240" w:lineRule="auto"/>
      </w:pPr>
      <w:r>
        <w:separator/>
      </w:r>
    </w:p>
  </w:footnote>
  <w:footnote w:type="continuationSeparator" w:id="1">
    <w:p w:rsidR="006150A9" w:rsidRDefault="006150A9" w:rsidP="0007160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84AFA"/>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015840A7"/>
    <w:multiLevelType w:val="hybridMultilevel"/>
    <w:tmpl w:val="9D5E9E40"/>
    <w:lvl w:ilvl="0" w:tplc="90E07BE0">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075A2995"/>
    <w:multiLevelType w:val="hybridMultilevel"/>
    <w:tmpl w:val="E7A2D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5B2A46"/>
    <w:multiLevelType w:val="hybridMultilevel"/>
    <w:tmpl w:val="166A1DA2"/>
    <w:lvl w:ilvl="0" w:tplc="36DE36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24459E"/>
    <w:multiLevelType w:val="hybridMultilevel"/>
    <w:tmpl w:val="25802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32638B"/>
    <w:multiLevelType w:val="hybridMultilevel"/>
    <w:tmpl w:val="2F60E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AF66D1"/>
    <w:multiLevelType w:val="hybridMultilevel"/>
    <w:tmpl w:val="6060AF3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A36135"/>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0F3177F7"/>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1C47F7"/>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D268FD"/>
    <w:multiLevelType w:val="hybridMultilevel"/>
    <w:tmpl w:val="13EA5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0160BE"/>
    <w:multiLevelType w:val="hybridMultilevel"/>
    <w:tmpl w:val="AFAE47DA"/>
    <w:lvl w:ilvl="0" w:tplc="0D4C906E">
      <w:start w:val="1"/>
      <w:numFmt w:val="decimal"/>
      <w:lvlText w:val="%1."/>
      <w:lvlJc w:val="left"/>
      <w:pPr>
        <w:tabs>
          <w:tab w:val="num" w:pos="1440"/>
        </w:tabs>
        <w:ind w:left="14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3AD7D91"/>
    <w:multiLevelType w:val="hybridMultilevel"/>
    <w:tmpl w:val="E8B4F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F8342D"/>
    <w:multiLevelType w:val="hybridMultilevel"/>
    <w:tmpl w:val="AFAE47DA"/>
    <w:lvl w:ilvl="0" w:tplc="0D4C906E">
      <w:start w:val="1"/>
      <w:numFmt w:val="decimal"/>
      <w:lvlText w:val="%1."/>
      <w:lvlJc w:val="left"/>
      <w:pPr>
        <w:tabs>
          <w:tab w:val="num" w:pos="1440"/>
        </w:tabs>
        <w:ind w:left="14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165080"/>
    <w:multiLevelType w:val="hybridMultilevel"/>
    <w:tmpl w:val="254AEC02"/>
    <w:lvl w:ilvl="0" w:tplc="36DE36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41A63DA"/>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471AE0"/>
    <w:multiLevelType w:val="hybridMultilevel"/>
    <w:tmpl w:val="5172F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B51D77"/>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881504D"/>
    <w:multiLevelType w:val="hybridMultilevel"/>
    <w:tmpl w:val="7C0EB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9F0C5A"/>
    <w:multiLevelType w:val="hybridMultilevel"/>
    <w:tmpl w:val="DB606B78"/>
    <w:lvl w:ilvl="0" w:tplc="6B72567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ABD755B"/>
    <w:multiLevelType w:val="hybridMultilevel"/>
    <w:tmpl w:val="FECC92F2"/>
    <w:lvl w:ilvl="0" w:tplc="36DE36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AD21F51"/>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2">
    <w:nsid w:val="1B0D0AF5"/>
    <w:multiLevelType w:val="hybridMultilevel"/>
    <w:tmpl w:val="1F9C2A12"/>
    <w:lvl w:ilvl="0" w:tplc="93D847D4">
      <w:start w:val="1"/>
      <w:numFmt w:val="decimal"/>
      <w:lvlText w:val="%1."/>
      <w:lvlJc w:val="left"/>
      <w:pPr>
        <w:tabs>
          <w:tab w:val="num" w:pos="1440"/>
        </w:tabs>
        <w:ind w:left="14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BC1744F"/>
    <w:multiLevelType w:val="hybridMultilevel"/>
    <w:tmpl w:val="B434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CAB7363"/>
    <w:multiLevelType w:val="hybridMultilevel"/>
    <w:tmpl w:val="F0B88064"/>
    <w:lvl w:ilvl="0" w:tplc="E8D25ACA">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1CB466B2"/>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20284508"/>
    <w:multiLevelType w:val="hybridMultilevel"/>
    <w:tmpl w:val="136EA63E"/>
    <w:lvl w:ilvl="0" w:tplc="36DE36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073154E"/>
    <w:multiLevelType w:val="hybridMultilevel"/>
    <w:tmpl w:val="9DAA330E"/>
    <w:lvl w:ilvl="0" w:tplc="2578DF08">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20B91B27"/>
    <w:multiLevelType w:val="hybridMultilevel"/>
    <w:tmpl w:val="BBA66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2A9678B"/>
    <w:multiLevelType w:val="hybridMultilevel"/>
    <w:tmpl w:val="0608B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49A6C01"/>
    <w:multiLevelType w:val="hybridMultilevel"/>
    <w:tmpl w:val="5600C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6DF73BB"/>
    <w:multiLevelType w:val="hybridMultilevel"/>
    <w:tmpl w:val="7EBC7F46"/>
    <w:lvl w:ilvl="0" w:tplc="0C94D9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8032E4C"/>
    <w:multiLevelType w:val="hybridMultilevel"/>
    <w:tmpl w:val="BDCCC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8160A0D"/>
    <w:multiLevelType w:val="hybridMultilevel"/>
    <w:tmpl w:val="B560A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90B4C0D"/>
    <w:multiLevelType w:val="hybridMultilevel"/>
    <w:tmpl w:val="93443E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5A01DA"/>
    <w:multiLevelType w:val="hybridMultilevel"/>
    <w:tmpl w:val="5FDCF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B4D66AE"/>
    <w:multiLevelType w:val="hybridMultilevel"/>
    <w:tmpl w:val="F9A83644"/>
    <w:lvl w:ilvl="0" w:tplc="51A0DFC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BCB34B5"/>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CF61F0B"/>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D60757D"/>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E070DA1"/>
    <w:multiLevelType w:val="hybridMultilevel"/>
    <w:tmpl w:val="271A8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E135DBA"/>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2">
    <w:nsid w:val="2E1764F7"/>
    <w:multiLevelType w:val="hybridMultilevel"/>
    <w:tmpl w:val="9D5E9E40"/>
    <w:lvl w:ilvl="0" w:tplc="90E07BE0">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nsid w:val="2E2B75DE"/>
    <w:multiLevelType w:val="hybridMultilevel"/>
    <w:tmpl w:val="3D8C8DC6"/>
    <w:lvl w:ilvl="0" w:tplc="E8D25AC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E5E7AB9"/>
    <w:multiLevelType w:val="hybridMultilevel"/>
    <w:tmpl w:val="F8D82648"/>
    <w:lvl w:ilvl="0" w:tplc="DCFAF8E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EAA72EF"/>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6">
    <w:nsid w:val="2F726771"/>
    <w:multiLevelType w:val="hybridMultilevel"/>
    <w:tmpl w:val="5EA66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02E1723"/>
    <w:multiLevelType w:val="hybridMultilevel"/>
    <w:tmpl w:val="AC445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1B80DA0"/>
    <w:multiLevelType w:val="hybridMultilevel"/>
    <w:tmpl w:val="E952A9E6"/>
    <w:lvl w:ilvl="0" w:tplc="36DE36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3003C57"/>
    <w:multiLevelType w:val="hybridMultilevel"/>
    <w:tmpl w:val="3514B5A6"/>
    <w:lvl w:ilvl="0" w:tplc="247E60F0">
      <w:start w:val="1"/>
      <w:numFmt w:val="decimal"/>
      <w:lvlText w:val="%1."/>
      <w:lvlJc w:val="left"/>
      <w:pPr>
        <w:ind w:left="720" w:hanging="360"/>
      </w:pPr>
      <w:rPr>
        <w:rFonts w:hint="default"/>
        <w:b/>
      </w:rPr>
    </w:lvl>
    <w:lvl w:ilvl="1" w:tplc="62A0F894">
      <w:start w:val="1"/>
      <w:numFmt w:val="decimal"/>
      <w:lvlText w:val="%2."/>
      <w:lvlJc w:val="left"/>
      <w:pPr>
        <w:tabs>
          <w:tab w:val="num" w:pos="1440"/>
        </w:tabs>
        <w:ind w:left="1440" w:hanging="360"/>
      </w:pPr>
      <w:rPr>
        <w:b/>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0">
    <w:nsid w:val="3301772A"/>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1">
    <w:nsid w:val="33DF2EAB"/>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2">
    <w:nsid w:val="343D36FC"/>
    <w:multiLevelType w:val="hybridMultilevel"/>
    <w:tmpl w:val="4DBC8942"/>
    <w:lvl w:ilvl="0" w:tplc="E8D25AC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4FA0875"/>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4">
    <w:nsid w:val="35541E11"/>
    <w:multiLevelType w:val="hybridMultilevel"/>
    <w:tmpl w:val="AFAE47DA"/>
    <w:lvl w:ilvl="0" w:tplc="0D4C906E">
      <w:start w:val="1"/>
      <w:numFmt w:val="decimal"/>
      <w:lvlText w:val="%1."/>
      <w:lvlJc w:val="left"/>
      <w:pPr>
        <w:tabs>
          <w:tab w:val="num" w:pos="1440"/>
        </w:tabs>
        <w:ind w:left="14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6023868"/>
    <w:multiLevelType w:val="hybridMultilevel"/>
    <w:tmpl w:val="9D5E9E40"/>
    <w:lvl w:ilvl="0" w:tplc="90E07BE0">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6">
    <w:nsid w:val="36A92F50"/>
    <w:multiLevelType w:val="hybridMultilevel"/>
    <w:tmpl w:val="575CEC76"/>
    <w:lvl w:ilvl="0" w:tplc="1FFC7776">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7">
    <w:nsid w:val="388A349C"/>
    <w:multiLevelType w:val="hybridMultilevel"/>
    <w:tmpl w:val="E1B09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DDC5A6A"/>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9">
    <w:nsid w:val="3E4E7752"/>
    <w:multiLevelType w:val="hybridMultilevel"/>
    <w:tmpl w:val="A0788A32"/>
    <w:lvl w:ilvl="0" w:tplc="00A4CA8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EBC76A4"/>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1">
    <w:nsid w:val="407D2F14"/>
    <w:multiLevelType w:val="hybridMultilevel"/>
    <w:tmpl w:val="F4400268"/>
    <w:lvl w:ilvl="0" w:tplc="90E07BE0">
      <w:start w:val="1"/>
      <w:numFmt w:val="decimal"/>
      <w:lvlText w:val="%1."/>
      <w:lvlJc w:val="left"/>
      <w:pPr>
        <w:ind w:left="720" w:hanging="360"/>
      </w:pPr>
      <w:rPr>
        <w:rFonts w:hint="default"/>
        <w:b/>
      </w:rPr>
    </w:lvl>
    <w:lvl w:ilvl="1" w:tplc="93D847D4">
      <w:start w:val="1"/>
      <w:numFmt w:val="decimal"/>
      <w:lvlText w:val="%2."/>
      <w:lvlJc w:val="left"/>
      <w:pPr>
        <w:tabs>
          <w:tab w:val="num" w:pos="1440"/>
        </w:tabs>
        <w:ind w:left="1440" w:hanging="360"/>
      </w:pPr>
      <w:rPr>
        <w:b/>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2">
    <w:nsid w:val="40885569"/>
    <w:multiLevelType w:val="hybridMultilevel"/>
    <w:tmpl w:val="F0B88064"/>
    <w:lvl w:ilvl="0" w:tplc="E8D25ACA">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3">
    <w:nsid w:val="4162178E"/>
    <w:multiLevelType w:val="hybridMultilevel"/>
    <w:tmpl w:val="6FE4D9E8"/>
    <w:lvl w:ilvl="0" w:tplc="318087FC">
      <w:start w:val="5"/>
      <w:numFmt w:val="bullet"/>
      <w:lvlText w:val="-"/>
      <w:lvlJc w:val="left"/>
      <w:pPr>
        <w:ind w:left="720" w:hanging="360"/>
      </w:pPr>
      <w:rPr>
        <w:rFonts w:ascii="Lucida Grande" w:eastAsiaTheme="minorHAnsi" w:hAnsi="Lucida Grande" w:cs="Lucida Grand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19B22DB"/>
    <w:multiLevelType w:val="hybridMultilevel"/>
    <w:tmpl w:val="B6AA1572"/>
    <w:lvl w:ilvl="0" w:tplc="0AEECFE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23413E1"/>
    <w:multiLevelType w:val="hybridMultilevel"/>
    <w:tmpl w:val="8730A93A"/>
    <w:lvl w:ilvl="0" w:tplc="E8D25AC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2AB6895"/>
    <w:multiLevelType w:val="hybridMultilevel"/>
    <w:tmpl w:val="30AC7EDC"/>
    <w:lvl w:ilvl="0" w:tplc="27A2E910">
      <w:start w:val="1"/>
      <w:numFmt w:val="decimal"/>
      <w:lvlText w:val="%1."/>
      <w:lvlJc w:val="left"/>
      <w:pPr>
        <w:ind w:left="720" w:hanging="360"/>
      </w:pPr>
      <w:rPr>
        <w:b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2F336BC"/>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8">
    <w:nsid w:val="4313015C"/>
    <w:multiLevelType w:val="hybridMultilevel"/>
    <w:tmpl w:val="C568D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367094B"/>
    <w:multiLevelType w:val="multilevel"/>
    <w:tmpl w:val="63E82FDC"/>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0">
    <w:nsid w:val="43C816B7"/>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4E671FC"/>
    <w:multiLevelType w:val="hybridMultilevel"/>
    <w:tmpl w:val="AE904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45F03AAC"/>
    <w:multiLevelType w:val="hybridMultilevel"/>
    <w:tmpl w:val="F0B88064"/>
    <w:lvl w:ilvl="0" w:tplc="E8D25ACA">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3">
    <w:nsid w:val="467C5283"/>
    <w:multiLevelType w:val="hybridMultilevel"/>
    <w:tmpl w:val="575CEC76"/>
    <w:lvl w:ilvl="0" w:tplc="1FFC7776">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4">
    <w:nsid w:val="47A54FC5"/>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1054A6"/>
    <w:multiLevelType w:val="hybridMultilevel"/>
    <w:tmpl w:val="695C8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81B6562"/>
    <w:multiLevelType w:val="hybridMultilevel"/>
    <w:tmpl w:val="9B72F876"/>
    <w:lvl w:ilvl="0" w:tplc="5114BF4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85E07AE"/>
    <w:multiLevelType w:val="hybridMultilevel"/>
    <w:tmpl w:val="9AB21CC6"/>
    <w:lvl w:ilvl="0" w:tplc="341EDC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8675A71"/>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9">
    <w:nsid w:val="496C7349"/>
    <w:multiLevelType w:val="hybridMultilevel"/>
    <w:tmpl w:val="260A9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97E1AE2"/>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1">
    <w:nsid w:val="4A5A356C"/>
    <w:multiLevelType w:val="hybridMultilevel"/>
    <w:tmpl w:val="3FDE8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AC52E8B"/>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B584420"/>
    <w:multiLevelType w:val="hybridMultilevel"/>
    <w:tmpl w:val="D56AD8EE"/>
    <w:lvl w:ilvl="0" w:tplc="CA90907C">
      <w:start w:val="1"/>
      <w:numFmt w:val="decimal"/>
      <w:lvlText w:val="%1."/>
      <w:lvlJc w:val="left"/>
      <w:pPr>
        <w:ind w:left="720" w:hanging="360"/>
      </w:pPr>
      <w:rPr>
        <w:rFonts w:hint="default"/>
        <w:b/>
      </w:rPr>
    </w:lvl>
    <w:lvl w:ilvl="1" w:tplc="62A0F894">
      <w:start w:val="1"/>
      <w:numFmt w:val="decimal"/>
      <w:lvlText w:val="%2."/>
      <w:lvlJc w:val="left"/>
      <w:pPr>
        <w:tabs>
          <w:tab w:val="num" w:pos="1440"/>
        </w:tabs>
        <w:ind w:left="1440" w:hanging="360"/>
      </w:pPr>
      <w:rPr>
        <w:b/>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4">
    <w:nsid w:val="4C1B6152"/>
    <w:multiLevelType w:val="hybridMultilevel"/>
    <w:tmpl w:val="F7A06C06"/>
    <w:lvl w:ilvl="0" w:tplc="36DE3614">
      <w:start w:val="1"/>
      <w:numFmt w:val="decimal"/>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4C79783A"/>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C7F6722"/>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7">
    <w:nsid w:val="4C8D7193"/>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8">
    <w:nsid w:val="4C953C6F"/>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9">
    <w:nsid w:val="4CB46301"/>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ED626FB"/>
    <w:multiLevelType w:val="hybridMultilevel"/>
    <w:tmpl w:val="341A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F566D2D"/>
    <w:multiLevelType w:val="hybridMultilevel"/>
    <w:tmpl w:val="1F3EF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09B15CC"/>
    <w:multiLevelType w:val="hybridMultilevel"/>
    <w:tmpl w:val="0C544810"/>
    <w:lvl w:ilvl="0" w:tplc="04090001">
      <w:start w:val="1"/>
      <w:numFmt w:val="bullet"/>
      <w:lvlText w:val=""/>
      <w:lvlJc w:val="left"/>
      <w:pPr>
        <w:ind w:left="720" w:hanging="360"/>
      </w:pPr>
      <w:rPr>
        <w:rFonts w:ascii="Symbol" w:hAnsi="Symbol" w:hint="default"/>
      </w:rPr>
    </w:lvl>
    <w:lvl w:ilvl="1" w:tplc="62A0F894">
      <w:start w:val="1"/>
      <w:numFmt w:val="decimal"/>
      <w:lvlText w:val="%2."/>
      <w:lvlJc w:val="left"/>
      <w:pPr>
        <w:tabs>
          <w:tab w:val="num" w:pos="1440"/>
        </w:tabs>
        <w:ind w:left="1440" w:hanging="360"/>
      </w:pPr>
      <w:rPr>
        <w:b/>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3">
    <w:nsid w:val="521656A1"/>
    <w:multiLevelType w:val="hybridMultilevel"/>
    <w:tmpl w:val="BA1C41E4"/>
    <w:lvl w:ilvl="0" w:tplc="264A2E9C">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4">
    <w:nsid w:val="525A7C30"/>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5">
    <w:nsid w:val="54BD2FF9"/>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6">
    <w:nsid w:val="550A2631"/>
    <w:multiLevelType w:val="hybridMultilevel"/>
    <w:tmpl w:val="9D5E9E40"/>
    <w:lvl w:ilvl="0" w:tplc="90E07BE0">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7">
    <w:nsid w:val="552661C5"/>
    <w:multiLevelType w:val="hybridMultilevel"/>
    <w:tmpl w:val="24486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6DC6C0A"/>
    <w:multiLevelType w:val="hybridMultilevel"/>
    <w:tmpl w:val="F0B4B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90B3F84"/>
    <w:multiLevelType w:val="hybridMultilevel"/>
    <w:tmpl w:val="B566906E"/>
    <w:lvl w:ilvl="0" w:tplc="0409000F">
      <w:start w:val="1"/>
      <w:numFmt w:val="decimal"/>
      <w:lvlText w:val="%1."/>
      <w:lvlJc w:val="left"/>
      <w:pPr>
        <w:ind w:left="720" w:hanging="360"/>
      </w:pPr>
      <w:rPr>
        <w:rFont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0">
    <w:nsid w:val="597F17E5"/>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1">
    <w:nsid w:val="59A71341"/>
    <w:multiLevelType w:val="hybridMultilevel"/>
    <w:tmpl w:val="B37E5BC0"/>
    <w:lvl w:ilvl="0" w:tplc="E8D25AC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A472C2C"/>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B6B58E7"/>
    <w:multiLevelType w:val="hybridMultilevel"/>
    <w:tmpl w:val="6060AF3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DA3072D"/>
    <w:multiLevelType w:val="hybridMultilevel"/>
    <w:tmpl w:val="D56AD8EE"/>
    <w:lvl w:ilvl="0" w:tplc="CA90907C">
      <w:start w:val="1"/>
      <w:numFmt w:val="decimal"/>
      <w:lvlText w:val="%1."/>
      <w:lvlJc w:val="left"/>
      <w:pPr>
        <w:ind w:left="720" w:hanging="360"/>
      </w:pPr>
      <w:rPr>
        <w:rFonts w:hint="default"/>
        <w:b/>
      </w:rPr>
    </w:lvl>
    <w:lvl w:ilvl="1" w:tplc="62A0F894">
      <w:start w:val="1"/>
      <w:numFmt w:val="decimal"/>
      <w:lvlText w:val="%2."/>
      <w:lvlJc w:val="left"/>
      <w:pPr>
        <w:tabs>
          <w:tab w:val="num" w:pos="1440"/>
        </w:tabs>
        <w:ind w:left="1440" w:hanging="360"/>
      </w:pPr>
      <w:rPr>
        <w:b/>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5">
    <w:nsid w:val="61861BF1"/>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26B5C2B"/>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2A232E9"/>
    <w:multiLevelType w:val="hybridMultilevel"/>
    <w:tmpl w:val="C67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3480ECB"/>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9">
    <w:nsid w:val="638A666C"/>
    <w:multiLevelType w:val="hybridMultilevel"/>
    <w:tmpl w:val="D56AD8EE"/>
    <w:lvl w:ilvl="0" w:tplc="CA90907C">
      <w:start w:val="1"/>
      <w:numFmt w:val="decimal"/>
      <w:lvlText w:val="%1."/>
      <w:lvlJc w:val="left"/>
      <w:pPr>
        <w:ind w:left="720" w:hanging="360"/>
      </w:pPr>
      <w:rPr>
        <w:rFonts w:hint="default"/>
        <w:b/>
      </w:rPr>
    </w:lvl>
    <w:lvl w:ilvl="1" w:tplc="62A0F894">
      <w:start w:val="1"/>
      <w:numFmt w:val="decimal"/>
      <w:lvlText w:val="%2."/>
      <w:lvlJc w:val="left"/>
      <w:pPr>
        <w:tabs>
          <w:tab w:val="num" w:pos="1440"/>
        </w:tabs>
        <w:ind w:left="1440" w:hanging="360"/>
      </w:pPr>
      <w:rPr>
        <w:b/>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0">
    <w:nsid w:val="63EC2F85"/>
    <w:multiLevelType w:val="hybridMultilevel"/>
    <w:tmpl w:val="575CEC76"/>
    <w:lvl w:ilvl="0" w:tplc="1FFC7776">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1">
    <w:nsid w:val="64916C48"/>
    <w:multiLevelType w:val="hybridMultilevel"/>
    <w:tmpl w:val="993AA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4B830B1"/>
    <w:multiLevelType w:val="hybridMultilevel"/>
    <w:tmpl w:val="86AA9C66"/>
    <w:lvl w:ilvl="0" w:tplc="E8D25AC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5617E2E"/>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62E38D0"/>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6A04E35"/>
    <w:multiLevelType w:val="hybridMultilevel"/>
    <w:tmpl w:val="F0B88064"/>
    <w:lvl w:ilvl="0" w:tplc="E8D25ACA">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6">
    <w:nsid w:val="68711096"/>
    <w:multiLevelType w:val="hybridMultilevel"/>
    <w:tmpl w:val="3FF2A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95527A5"/>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BEE648A"/>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C276CF5"/>
    <w:multiLevelType w:val="hybridMultilevel"/>
    <w:tmpl w:val="6EF8C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EE46125"/>
    <w:multiLevelType w:val="hybridMultilevel"/>
    <w:tmpl w:val="265C181C"/>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70F12731"/>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2">
    <w:nsid w:val="72062F48"/>
    <w:multiLevelType w:val="hybridMultilevel"/>
    <w:tmpl w:val="2AD8F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739864B2"/>
    <w:multiLevelType w:val="hybridMultilevel"/>
    <w:tmpl w:val="F7EEFBA8"/>
    <w:lvl w:ilvl="0" w:tplc="E31C56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4FC2D37"/>
    <w:multiLevelType w:val="hybridMultilevel"/>
    <w:tmpl w:val="B4C22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6462682"/>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6">
    <w:nsid w:val="77C224FF"/>
    <w:multiLevelType w:val="hybridMultilevel"/>
    <w:tmpl w:val="9D5E9E40"/>
    <w:lvl w:ilvl="0" w:tplc="90E07BE0">
      <w:start w:val="1"/>
      <w:numFmt w:val="decimal"/>
      <w:lvlText w:val="%1."/>
      <w:lvlJc w:val="left"/>
      <w:pPr>
        <w:ind w:left="720" w:hanging="360"/>
      </w:pPr>
      <w:rPr>
        <w:rFonts w:hint="default"/>
        <w: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7">
    <w:nsid w:val="78051DB4"/>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8">
    <w:nsid w:val="7866379B"/>
    <w:multiLevelType w:val="hybridMultilevel"/>
    <w:tmpl w:val="85E2B54E"/>
    <w:lvl w:ilvl="0" w:tplc="36DE3614">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7B401F71"/>
    <w:multiLevelType w:val="hybridMultilevel"/>
    <w:tmpl w:val="D0D4E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DFE3F4E"/>
    <w:multiLevelType w:val="hybridMultilevel"/>
    <w:tmpl w:val="57DAB1F4"/>
    <w:lvl w:ilvl="0" w:tplc="E8D25ACA">
      <w:start w:val="1"/>
      <w:numFmt w:val="decimal"/>
      <w:lvlText w:val="%1."/>
      <w:lvlJc w:val="left"/>
      <w:pPr>
        <w:ind w:left="720" w:hanging="360"/>
      </w:pPr>
      <w:rPr>
        <w:rFonts w:hint="default"/>
        <w:b/>
      </w:rPr>
    </w:lvl>
    <w:lvl w:ilvl="1" w:tplc="0D4C906E">
      <w:start w:val="1"/>
      <w:numFmt w:val="decimal"/>
      <w:lvlText w:val="%2."/>
      <w:lvlJc w:val="left"/>
      <w:pPr>
        <w:tabs>
          <w:tab w:val="num" w:pos="1440"/>
        </w:tabs>
        <w:ind w:left="1440" w:hanging="360"/>
      </w:pPr>
      <w:rPr>
        <w:b/>
      </w:rPr>
    </w:lvl>
    <w:lvl w:ilvl="2" w:tplc="496C0898">
      <w:start w:val="1"/>
      <w:numFmt w:val="decimal"/>
      <w:lvlText w:val="%3."/>
      <w:lvlJc w:val="left"/>
      <w:pPr>
        <w:tabs>
          <w:tab w:val="num" w:pos="2160"/>
        </w:tabs>
        <w:ind w:left="2160" w:hanging="360"/>
      </w:pPr>
      <w:rPr>
        <w:b/>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69"/>
  </w:num>
  <w:num w:numId="2">
    <w:abstractNumId w:val="76"/>
  </w:num>
  <w:num w:numId="3">
    <w:abstractNumId w:val="75"/>
  </w:num>
  <w:num w:numId="4">
    <w:abstractNumId w:val="66"/>
  </w:num>
  <w:num w:numId="5">
    <w:abstractNumId w:val="63"/>
  </w:num>
  <w:num w:numId="6">
    <w:abstractNumId w:val="103"/>
  </w:num>
  <w:num w:numId="7">
    <w:abstractNumId w:val="15"/>
  </w:num>
  <w:num w:numId="8">
    <w:abstractNumId w:val="84"/>
  </w:num>
  <w:num w:numId="9">
    <w:abstractNumId w:val="6"/>
  </w:num>
  <w:num w:numId="10">
    <w:abstractNumId w:val="124"/>
  </w:num>
  <w:num w:numId="11">
    <w:abstractNumId w:val="128"/>
  </w:num>
  <w:num w:numId="12">
    <w:abstractNumId w:val="35"/>
  </w:num>
  <w:num w:numId="13">
    <w:abstractNumId w:val="30"/>
  </w:num>
  <w:num w:numId="14">
    <w:abstractNumId w:val="9"/>
  </w:num>
  <w:num w:numId="15">
    <w:abstractNumId w:val="107"/>
  </w:num>
  <w:num w:numId="16">
    <w:abstractNumId w:val="38"/>
  </w:num>
  <w:num w:numId="17">
    <w:abstractNumId w:val="102"/>
  </w:num>
  <w:num w:numId="18">
    <w:abstractNumId w:val="85"/>
  </w:num>
  <w:num w:numId="19">
    <w:abstractNumId w:val="106"/>
  </w:num>
  <w:num w:numId="20">
    <w:abstractNumId w:val="33"/>
  </w:num>
  <w:num w:numId="21">
    <w:abstractNumId w:val="68"/>
  </w:num>
  <w:num w:numId="22">
    <w:abstractNumId w:val="117"/>
  </w:num>
  <w:num w:numId="23">
    <w:abstractNumId w:val="59"/>
  </w:num>
  <w:num w:numId="24">
    <w:abstractNumId w:val="31"/>
  </w:num>
  <w:num w:numId="25">
    <w:abstractNumId w:val="23"/>
  </w:num>
  <w:num w:numId="26">
    <w:abstractNumId w:val="74"/>
  </w:num>
  <w:num w:numId="27">
    <w:abstractNumId w:val="57"/>
  </w:num>
  <w:num w:numId="28">
    <w:abstractNumId w:val="36"/>
  </w:num>
  <w:num w:numId="29">
    <w:abstractNumId w:val="19"/>
  </w:num>
  <w:num w:numId="30">
    <w:abstractNumId w:val="77"/>
  </w:num>
  <w:num w:numId="31">
    <w:abstractNumId w:val="123"/>
  </w:num>
  <w:num w:numId="32">
    <w:abstractNumId w:val="99"/>
  </w:num>
  <w:num w:numId="33">
    <w:abstractNumId w:val="64"/>
  </w:num>
  <w:num w:numId="34">
    <w:abstractNumId w:val="92"/>
  </w:num>
  <w:num w:numId="35">
    <w:abstractNumId w:val="17"/>
  </w:num>
  <w:num w:numId="36">
    <w:abstractNumId w:val="114"/>
  </w:num>
  <w:num w:numId="37">
    <w:abstractNumId w:val="97"/>
  </w:num>
  <w:num w:numId="38">
    <w:abstractNumId w:val="37"/>
  </w:num>
  <w:num w:numId="39">
    <w:abstractNumId w:val="104"/>
  </w:num>
  <w:num w:numId="40">
    <w:abstractNumId w:val="49"/>
  </w:num>
  <w:num w:numId="41">
    <w:abstractNumId w:val="109"/>
  </w:num>
  <w:num w:numId="42">
    <w:abstractNumId w:val="83"/>
  </w:num>
  <w:num w:numId="43">
    <w:abstractNumId w:val="44"/>
  </w:num>
  <w:num w:numId="44">
    <w:abstractNumId w:val="46"/>
  </w:num>
  <w:num w:numId="45">
    <w:abstractNumId w:val="39"/>
  </w:num>
  <w:num w:numId="46">
    <w:abstractNumId w:val="98"/>
  </w:num>
  <w:num w:numId="47">
    <w:abstractNumId w:val="12"/>
  </w:num>
  <w:num w:numId="48">
    <w:abstractNumId w:val="42"/>
  </w:num>
  <w:num w:numId="49">
    <w:abstractNumId w:val="93"/>
  </w:num>
  <w:num w:numId="50">
    <w:abstractNumId w:val="27"/>
  </w:num>
  <w:num w:numId="51">
    <w:abstractNumId w:val="24"/>
  </w:num>
  <w:num w:numId="52">
    <w:abstractNumId w:val="56"/>
  </w:num>
  <w:num w:numId="5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73"/>
  </w:num>
  <w:num w:numId="55">
    <w:abstractNumId w:val="129"/>
  </w:num>
  <w:num w:numId="56">
    <w:abstractNumId w:val="79"/>
  </w:num>
  <w:num w:numId="57">
    <w:abstractNumId w:val="118"/>
  </w:num>
  <w:num w:numId="58">
    <w:abstractNumId w:val="110"/>
  </w:num>
  <w:num w:numId="59">
    <w:abstractNumId w:val="96"/>
  </w:num>
  <w:num w:numId="60">
    <w:abstractNumId w:val="61"/>
  </w:num>
  <w:num w:numId="61">
    <w:abstractNumId w:val="126"/>
  </w:num>
  <w:num w:numId="62">
    <w:abstractNumId w:val="1"/>
  </w:num>
  <w:num w:numId="63">
    <w:abstractNumId w:val="115"/>
  </w:num>
  <w:num w:numId="64">
    <w:abstractNumId w:val="62"/>
  </w:num>
  <w:num w:numId="65">
    <w:abstractNumId w:val="55"/>
  </w:num>
  <w:num w:numId="66">
    <w:abstractNumId w:val="100"/>
  </w:num>
  <w:num w:numId="67">
    <w:abstractNumId w:val="72"/>
  </w:num>
  <w:num w:numId="68">
    <w:abstractNumId w:val="28"/>
  </w:num>
  <w:num w:numId="69">
    <w:abstractNumId w:val="16"/>
  </w:num>
  <w:num w:numId="70">
    <w:abstractNumId w:val="105"/>
  </w:num>
  <w:num w:numId="71">
    <w:abstractNumId w:val="48"/>
  </w:num>
  <w:num w:numId="72">
    <w:abstractNumId w:val="26"/>
  </w:num>
  <w:num w:numId="73">
    <w:abstractNumId w:val="20"/>
  </w:num>
  <w:num w:numId="74">
    <w:abstractNumId w:val="70"/>
  </w:num>
  <w:num w:numId="75">
    <w:abstractNumId w:val="14"/>
  </w:num>
  <w:num w:numId="76">
    <w:abstractNumId w:val="3"/>
  </w:num>
  <w:num w:numId="77">
    <w:abstractNumId w:val="71"/>
  </w:num>
  <w:num w:numId="78">
    <w:abstractNumId w:val="13"/>
  </w:num>
  <w:num w:numId="79">
    <w:abstractNumId w:val="11"/>
  </w:num>
  <w:num w:numId="80">
    <w:abstractNumId w:val="54"/>
  </w:num>
  <w:num w:numId="81">
    <w:abstractNumId w:val="82"/>
  </w:num>
  <w:num w:numId="82">
    <w:abstractNumId w:val="47"/>
  </w:num>
  <w:num w:numId="83">
    <w:abstractNumId w:val="53"/>
  </w:num>
  <w:num w:numId="84">
    <w:abstractNumId w:val="8"/>
  </w:num>
  <w:num w:numId="85">
    <w:abstractNumId w:val="32"/>
  </w:num>
  <w:num w:numId="86">
    <w:abstractNumId w:val="7"/>
  </w:num>
  <w:num w:numId="87">
    <w:abstractNumId w:val="41"/>
  </w:num>
  <w:num w:numId="88">
    <w:abstractNumId w:val="45"/>
  </w:num>
  <w:num w:numId="89">
    <w:abstractNumId w:val="67"/>
  </w:num>
  <w:num w:numId="90">
    <w:abstractNumId w:val="91"/>
  </w:num>
  <w:num w:numId="91">
    <w:abstractNumId w:val="90"/>
  </w:num>
  <w:num w:numId="92">
    <w:abstractNumId w:val="94"/>
  </w:num>
  <w:num w:numId="93">
    <w:abstractNumId w:val="108"/>
  </w:num>
  <w:num w:numId="94">
    <w:abstractNumId w:val="89"/>
  </w:num>
  <w:num w:numId="95">
    <w:abstractNumId w:val="29"/>
  </w:num>
  <w:num w:numId="96">
    <w:abstractNumId w:val="113"/>
  </w:num>
  <w:num w:numId="97">
    <w:abstractNumId w:val="81"/>
  </w:num>
  <w:num w:numId="98">
    <w:abstractNumId w:val="120"/>
  </w:num>
  <w:num w:numId="99">
    <w:abstractNumId w:val="50"/>
  </w:num>
  <w:num w:numId="100">
    <w:abstractNumId w:val="51"/>
  </w:num>
  <w:num w:numId="101">
    <w:abstractNumId w:val="43"/>
  </w:num>
  <w:num w:numId="102">
    <w:abstractNumId w:val="40"/>
  </w:num>
  <w:num w:numId="103">
    <w:abstractNumId w:val="112"/>
  </w:num>
  <w:num w:numId="104">
    <w:abstractNumId w:val="86"/>
  </w:num>
  <w:num w:numId="105">
    <w:abstractNumId w:val="10"/>
  </w:num>
  <w:num w:numId="106">
    <w:abstractNumId w:val="116"/>
  </w:num>
  <w:num w:numId="107">
    <w:abstractNumId w:val="87"/>
  </w:num>
  <w:num w:numId="108">
    <w:abstractNumId w:val="21"/>
  </w:num>
  <w:num w:numId="109">
    <w:abstractNumId w:val="111"/>
  </w:num>
  <w:num w:numId="110">
    <w:abstractNumId w:val="78"/>
  </w:num>
  <w:num w:numId="111">
    <w:abstractNumId w:val="125"/>
  </w:num>
  <w:num w:numId="112">
    <w:abstractNumId w:val="18"/>
  </w:num>
  <w:num w:numId="113">
    <w:abstractNumId w:val="119"/>
  </w:num>
  <w:num w:numId="114">
    <w:abstractNumId w:val="121"/>
  </w:num>
  <w:num w:numId="115">
    <w:abstractNumId w:val="101"/>
  </w:num>
  <w:num w:numId="116">
    <w:abstractNumId w:val="65"/>
  </w:num>
  <w:num w:numId="117">
    <w:abstractNumId w:val="52"/>
  </w:num>
  <w:num w:numId="118">
    <w:abstractNumId w:val="95"/>
  </w:num>
  <w:num w:numId="119">
    <w:abstractNumId w:val="130"/>
  </w:num>
  <w:num w:numId="120">
    <w:abstractNumId w:val="122"/>
  </w:num>
  <w:num w:numId="121">
    <w:abstractNumId w:val="88"/>
  </w:num>
  <w:num w:numId="122">
    <w:abstractNumId w:val="60"/>
  </w:num>
  <w:num w:numId="123">
    <w:abstractNumId w:val="5"/>
  </w:num>
  <w:num w:numId="124">
    <w:abstractNumId w:val="2"/>
  </w:num>
  <w:num w:numId="125">
    <w:abstractNumId w:val="58"/>
  </w:num>
  <w:num w:numId="126">
    <w:abstractNumId w:val="80"/>
  </w:num>
  <w:num w:numId="127">
    <w:abstractNumId w:val="25"/>
  </w:num>
  <w:num w:numId="128">
    <w:abstractNumId w:val="127"/>
  </w:num>
  <w:num w:numId="129">
    <w:abstractNumId w:val="34"/>
  </w:num>
  <w:num w:numId="130">
    <w:abstractNumId w:val="4"/>
  </w:num>
  <w:num w:numId="131">
    <w:abstractNumId w:val="0"/>
  </w:num>
  <w:num w:numId="132">
    <w:abstractNumId w:val="22"/>
  </w:num>
  <w:numIdMacAtCleanup w:val="1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trackRevisions/>
  <w:defaultTabStop w:val="720"/>
  <w:characterSpacingControl w:val="doNotCompress"/>
  <w:footnotePr>
    <w:footnote w:id="0"/>
    <w:footnote w:id="1"/>
  </w:footnotePr>
  <w:endnotePr>
    <w:endnote w:id="0"/>
    <w:endnote w:id="1"/>
  </w:endnotePr>
  <w:compat/>
  <w:rsids>
    <w:rsidRoot w:val="00223C16"/>
    <w:rsid w:val="000021E0"/>
    <w:rsid w:val="00004971"/>
    <w:rsid w:val="000122E7"/>
    <w:rsid w:val="0001301D"/>
    <w:rsid w:val="00014BBA"/>
    <w:rsid w:val="00015283"/>
    <w:rsid w:val="00021E51"/>
    <w:rsid w:val="000233A9"/>
    <w:rsid w:val="000255CC"/>
    <w:rsid w:val="00025901"/>
    <w:rsid w:val="00030E1E"/>
    <w:rsid w:val="000316FA"/>
    <w:rsid w:val="00032086"/>
    <w:rsid w:val="00033EA5"/>
    <w:rsid w:val="0003679F"/>
    <w:rsid w:val="00053459"/>
    <w:rsid w:val="00054B25"/>
    <w:rsid w:val="000627F8"/>
    <w:rsid w:val="0006702F"/>
    <w:rsid w:val="00067143"/>
    <w:rsid w:val="00070AA4"/>
    <w:rsid w:val="00070FAD"/>
    <w:rsid w:val="0007160E"/>
    <w:rsid w:val="00074070"/>
    <w:rsid w:val="00076C1E"/>
    <w:rsid w:val="00091755"/>
    <w:rsid w:val="000A250F"/>
    <w:rsid w:val="000A2A8B"/>
    <w:rsid w:val="000A3858"/>
    <w:rsid w:val="000A3D57"/>
    <w:rsid w:val="000A5C12"/>
    <w:rsid w:val="000A7A98"/>
    <w:rsid w:val="000D1187"/>
    <w:rsid w:val="000D19DB"/>
    <w:rsid w:val="000D5179"/>
    <w:rsid w:val="000D6A14"/>
    <w:rsid w:val="000E010E"/>
    <w:rsid w:val="000E796F"/>
    <w:rsid w:val="000F32A0"/>
    <w:rsid w:val="000F3AC5"/>
    <w:rsid w:val="000F41F9"/>
    <w:rsid w:val="000F464A"/>
    <w:rsid w:val="001020C5"/>
    <w:rsid w:val="001024A7"/>
    <w:rsid w:val="00102903"/>
    <w:rsid w:val="0010298D"/>
    <w:rsid w:val="00106377"/>
    <w:rsid w:val="0010784B"/>
    <w:rsid w:val="001128ED"/>
    <w:rsid w:val="00113D8F"/>
    <w:rsid w:val="00120894"/>
    <w:rsid w:val="0012160F"/>
    <w:rsid w:val="0012365C"/>
    <w:rsid w:val="00127664"/>
    <w:rsid w:val="00131EE4"/>
    <w:rsid w:val="00132F08"/>
    <w:rsid w:val="00135236"/>
    <w:rsid w:val="0013711C"/>
    <w:rsid w:val="0013737C"/>
    <w:rsid w:val="00137F80"/>
    <w:rsid w:val="0014121D"/>
    <w:rsid w:val="00141D66"/>
    <w:rsid w:val="0014364C"/>
    <w:rsid w:val="00146324"/>
    <w:rsid w:val="00147FA5"/>
    <w:rsid w:val="00152A69"/>
    <w:rsid w:val="00164121"/>
    <w:rsid w:val="001727B1"/>
    <w:rsid w:val="00172845"/>
    <w:rsid w:val="001735AC"/>
    <w:rsid w:val="00174374"/>
    <w:rsid w:val="00175220"/>
    <w:rsid w:val="00181D66"/>
    <w:rsid w:val="00182C5B"/>
    <w:rsid w:val="001833D7"/>
    <w:rsid w:val="00186953"/>
    <w:rsid w:val="00186A2C"/>
    <w:rsid w:val="001870C9"/>
    <w:rsid w:val="001908C7"/>
    <w:rsid w:val="0019445C"/>
    <w:rsid w:val="00195D99"/>
    <w:rsid w:val="001A06F5"/>
    <w:rsid w:val="001A10A8"/>
    <w:rsid w:val="001A2C92"/>
    <w:rsid w:val="001A4B79"/>
    <w:rsid w:val="001A6841"/>
    <w:rsid w:val="001A6EB7"/>
    <w:rsid w:val="001B016D"/>
    <w:rsid w:val="001B0283"/>
    <w:rsid w:val="001B2A82"/>
    <w:rsid w:val="001B3021"/>
    <w:rsid w:val="001B5303"/>
    <w:rsid w:val="001B78FE"/>
    <w:rsid w:val="001C33C3"/>
    <w:rsid w:val="001C4EB9"/>
    <w:rsid w:val="001D1C9C"/>
    <w:rsid w:val="001D40F6"/>
    <w:rsid w:val="001D6B8D"/>
    <w:rsid w:val="001E11D9"/>
    <w:rsid w:val="001E62EF"/>
    <w:rsid w:val="00203B8D"/>
    <w:rsid w:val="00204F1C"/>
    <w:rsid w:val="00210D39"/>
    <w:rsid w:val="00215D95"/>
    <w:rsid w:val="00220AF5"/>
    <w:rsid w:val="00222154"/>
    <w:rsid w:val="00223C16"/>
    <w:rsid w:val="00225039"/>
    <w:rsid w:val="00225AD9"/>
    <w:rsid w:val="0022664B"/>
    <w:rsid w:val="00231000"/>
    <w:rsid w:val="002315A1"/>
    <w:rsid w:val="0023172D"/>
    <w:rsid w:val="00234C98"/>
    <w:rsid w:val="00235306"/>
    <w:rsid w:val="002508C7"/>
    <w:rsid w:val="00251FC8"/>
    <w:rsid w:val="00252721"/>
    <w:rsid w:val="002606D9"/>
    <w:rsid w:val="00260FDD"/>
    <w:rsid w:val="002612AB"/>
    <w:rsid w:val="00271B4F"/>
    <w:rsid w:val="0027590E"/>
    <w:rsid w:val="002760F5"/>
    <w:rsid w:val="002804B9"/>
    <w:rsid w:val="002805BC"/>
    <w:rsid w:val="002866D2"/>
    <w:rsid w:val="00287CAE"/>
    <w:rsid w:val="00290476"/>
    <w:rsid w:val="002915B6"/>
    <w:rsid w:val="00291E33"/>
    <w:rsid w:val="00292F18"/>
    <w:rsid w:val="0029570F"/>
    <w:rsid w:val="002A0B0A"/>
    <w:rsid w:val="002A3AF3"/>
    <w:rsid w:val="002B35FF"/>
    <w:rsid w:val="002B45DD"/>
    <w:rsid w:val="002C0BFE"/>
    <w:rsid w:val="002C3FD7"/>
    <w:rsid w:val="002C7552"/>
    <w:rsid w:val="002D18BF"/>
    <w:rsid w:val="002D2543"/>
    <w:rsid w:val="002E1B50"/>
    <w:rsid w:val="002E1EFA"/>
    <w:rsid w:val="002E441D"/>
    <w:rsid w:val="002F149A"/>
    <w:rsid w:val="002F427A"/>
    <w:rsid w:val="00301421"/>
    <w:rsid w:val="00302D1C"/>
    <w:rsid w:val="00304A08"/>
    <w:rsid w:val="00305280"/>
    <w:rsid w:val="00307E6D"/>
    <w:rsid w:val="0031351C"/>
    <w:rsid w:val="00313963"/>
    <w:rsid w:val="00315CE0"/>
    <w:rsid w:val="00324E96"/>
    <w:rsid w:val="003260BC"/>
    <w:rsid w:val="0032773E"/>
    <w:rsid w:val="00330667"/>
    <w:rsid w:val="003324D6"/>
    <w:rsid w:val="0033307B"/>
    <w:rsid w:val="0033568E"/>
    <w:rsid w:val="00336667"/>
    <w:rsid w:val="0033776E"/>
    <w:rsid w:val="003409C7"/>
    <w:rsid w:val="00340E3E"/>
    <w:rsid w:val="00343ABC"/>
    <w:rsid w:val="003458BE"/>
    <w:rsid w:val="00347A75"/>
    <w:rsid w:val="00352648"/>
    <w:rsid w:val="0035306E"/>
    <w:rsid w:val="003564F9"/>
    <w:rsid w:val="00360481"/>
    <w:rsid w:val="00361575"/>
    <w:rsid w:val="00363148"/>
    <w:rsid w:val="0036339C"/>
    <w:rsid w:val="0036658A"/>
    <w:rsid w:val="003745BB"/>
    <w:rsid w:val="00390786"/>
    <w:rsid w:val="00390A29"/>
    <w:rsid w:val="00391DDA"/>
    <w:rsid w:val="0039781F"/>
    <w:rsid w:val="003A0296"/>
    <w:rsid w:val="003A5808"/>
    <w:rsid w:val="003B042F"/>
    <w:rsid w:val="003B0D27"/>
    <w:rsid w:val="003B3518"/>
    <w:rsid w:val="003B3C6D"/>
    <w:rsid w:val="003B49EE"/>
    <w:rsid w:val="003C38ED"/>
    <w:rsid w:val="003C5685"/>
    <w:rsid w:val="003C6F6B"/>
    <w:rsid w:val="003C6FC9"/>
    <w:rsid w:val="003E2EC7"/>
    <w:rsid w:val="003E6E7A"/>
    <w:rsid w:val="003F00BA"/>
    <w:rsid w:val="003F14AD"/>
    <w:rsid w:val="003F18AD"/>
    <w:rsid w:val="003F6E36"/>
    <w:rsid w:val="003F783E"/>
    <w:rsid w:val="0041211E"/>
    <w:rsid w:val="00412C3F"/>
    <w:rsid w:val="00412FB9"/>
    <w:rsid w:val="00413521"/>
    <w:rsid w:val="00414860"/>
    <w:rsid w:val="00416DAA"/>
    <w:rsid w:val="004220EB"/>
    <w:rsid w:val="0042516A"/>
    <w:rsid w:val="0043188B"/>
    <w:rsid w:val="00432272"/>
    <w:rsid w:val="0043561A"/>
    <w:rsid w:val="00435A99"/>
    <w:rsid w:val="0043774B"/>
    <w:rsid w:val="004402DD"/>
    <w:rsid w:val="00446DE4"/>
    <w:rsid w:val="0044791E"/>
    <w:rsid w:val="004505E4"/>
    <w:rsid w:val="00451A8C"/>
    <w:rsid w:val="00452E30"/>
    <w:rsid w:val="00455719"/>
    <w:rsid w:val="004609DA"/>
    <w:rsid w:val="0046261E"/>
    <w:rsid w:val="00467283"/>
    <w:rsid w:val="00472056"/>
    <w:rsid w:val="00474A80"/>
    <w:rsid w:val="00486FCA"/>
    <w:rsid w:val="0049002B"/>
    <w:rsid w:val="00490DF4"/>
    <w:rsid w:val="00493F4C"/>
    <w:rsid w:val="004970D5"/>
    <w:rsid w:val="004A0935"/>
    <w:rsid w:val="004A50D3"/>
    <w:rsid w:val="004A6190"/>
    <w:rsid w:val="004A729B"/>
    <w:rsid w:val="004C1E78"/>
    <w:rsid w:val="004C4C9B"/>
    <w:rsid w:val="004E0B05"/>
    <w:rsid w:val="004E158C"/>
    <w:rsid w:val="004E68A6"/>
    <w:rsid w:val="004E7237"/>
    <w:rsid w:val="004E76C5"/>
    <w:rsid w:val="004F103C"/>
    <w:rsid w:val="004F4201"/>
    <w:rsid w:val="004F7554"/>
    <w:rsid w:val="00503FED"/>
    <w:rsid w:val="0051223E"/>
    <w:rsid w:val="00512E1E"/>
    <w:rsid w:val="00515017"/>
    <w:rsid w:val="00522E8E"/>
    <w:rsid w:val="00523319"/>
    <w:rsid w:val="0053213A"/>
    <w:rsid w:val="005328D5"/>
    <w:rsid w:val="005328D6"/>
    <w:rsid w:val="00535F92"/>
    <w:rsid w:val="00537261"/>
    <w:rsid w:val="005376F1"/>
    <w:rsid w:val="00540598"/>
    <w:rsid w:val="00541F86"/>
    <w:rsid w:val="00543954"/>
    <w:rsid w:val="00547E32"/>
    <w:rsid w:val="00551281"/>
    <w:rsid w:val="005551F6"/>
    <w:rsid w:val="005562D6"/>
    <w:rsid w:val="00562D40"/>
    <w:rsid w:val="0056516E"/>
    <w:rsid w:val="0056618F"/>
    <w:rsid w:val="00577313"/>
    <w:rsid w:val="00582404"/>
    <w:rsid w:val="00584F3B"/>
    <w:rsid w:val="00586EB1"/>
    <w:rsid w:val="00587175"/>
    <w:rsid w:val="00587EF2"/>
    <w:rsid w:val="00592926"/>
    <w:rsid w:val="005955ED"/>
    <w:rsid w:val="0059763A"/>
    <w:rsid w:val="005A0B11"/>
    <w:rsid w:val="005A1D4C"/>
    <w:rsid w:val="005A2862"/>
    <w:rsid w:val="005A6FEE"/>
    <w:rsid w:val="005B2B36"/>
    <w:rsid w:val="005B52E2"/>
    <w:rsid w:val="005C3FEC"/>
    <w:rsid w:val="005D0004"/>
    <w:rsid w:val="005D3D5C"/>
    <w:rsid w:val="005E09AD"/>
    <w:rsid w:val="005E0EB6"/>
    <w:rsid w:val="005E3C84"/>
    <w:rsid w:val="005F0B9B"/>
    <w:rsid w:val="005F3E16"/>
    <w:rsid w:val="00601C80"/>
    <w:rsid w:val="00603AB2"/>
    <w:rsid w:val="00604A82"/>
    <w:rsid w:val="0061439C"/>
    <w:rsid w:val="006150A9"/>
    <w:rsid w:val="00617E46"/>
    <w:rsid w:val="0062405B"/>
    <w:rsid w:val="006243D5"/>
    <w:rsid w:val="00626187"/>
    <w:rsid w:val="00627086"/>
    <w:rsid w:val="00631043"/>
    <w:rsid w:val="006314CC"/>
    <w:rsid w:val="00633072"/>
    <w:rsid w:val="00640FC2"/>
    <w:rsid w:val="00641568"/>
    <w:rsid w:val="00641F7F"/>
    <w:rsid w:val="00643E9E"/>
    <w:rsid w:val="00646605"/>
    <w:rsid w:val="00650020"/>
    <w:rsid w:val="00650235"/>
    <w:rsid w:val="0065744A"/>
    <w:rsid w:val="00660424"/>
    <w:rsid w:val="00661A62"/>
    <w:rsid w:val="006628C5"/>
    <w:rsid w:val="00663309"/>
    <w:rsid w:val="00674E38"/>
    <w:rsid w:val="00674EBB"/>
    <w:rsid w:val="00675DFA"/>
    <w:rsid w:val="00680E54"/>
    <w:rsid w:val="0068280C"/>
    <w:rsid w:val="00682B4B"/>
    <w:rsid w:val="00686195"/>
    <w:rsid w:val="00691DD2"/>
    <w:rsid w:val="00696DA7"/>
    <w:rsid w:val="006A2680"/>
    <w:rsid w:val="006A6AD4"/>
    <w:rsid w:val="006B420B"/>
    <w:rsid w:val="006C30BB"/>
    <w:rsid w:val="006C4F5B"/>
    <w:rsid w:val="006D0C5D"/>
    <w:rsid w:val="006D3A25"/>
    <w:rsid w:val="006D4294"/>
    <w:rsid w:val="006D47AF"/>
    <w:rsid w:val="006D6FAB"/>
    <w:rsid w:val="006E7EE5"/>
    <w:rsid w:val="006F24E8"/>
    <w:rsid w:val="007033DE"/>
    <w:rsid w:val="00704FEE"/>
    <w:rsid w:val="007059F0"/>
    <w:rsid w:val="00712BD3"/>
    <w:rsid w:val="00713A10"/>
    <w:rsid w:val="00722409"/>
    <w:rsid w:val="0072527B"/>
    <w:rsid w:val="00730AB9"/>
    <w:rsid w:val="00736B2A"/>
    <w:rsid w:val="00736B80"/>
    <w:rsid w:val="00746CB9"/>
    <w:rsid w:val="00750EB0"/>
    <w:rsid w:val="0075529F"/>
    <w:rsid w:val="00755496"/>
    <w:rsid w:val="007557DE"/>
    <w:rsid w:val="0075725E"/>
    <w:rsid w:val="00757DC4"/>
    <w:rsid w:val="00764689"/>
    <w:rsid w:val="00771171"/>
    <w:rsid w:val="00772C4D"/>
    <w:rsid w:val="007743BD"/>
    <w:rsid w:val="0077516B"/>
    <w:rsid w:val="00777287"/>
    <w:rsid w:val="0078248E"/>
    <w:rsid w:val="007842F3"/>
    <w:rsid w:val="00790133"/>
    <w:rsid w:val="007903B4"/>
    <w:rsid w:val="00790937"/>
    <w:rsid w:val="00793BF5"/>
    <w:rsid w:val="007A0054"/>
    <w:rsid w:val="007A05B3"/>
    <w:rsid w:val="007B4475"/>
    <w:rsid w:val="007B49A4"/>
    <w:rsid w:val="007C3C54"/>
    <w:rsid w:val="007C4735"/>
    <w:rsid w:val="007C6251"/>
    <w:rsid w:val="007D003D"/>
    <w:rsid w:val="007D313F"/>
    <w:rsid w:val="007D476E"/>
    <w:rsid w:val="007E04C8"/>
    <w:rsid w:val="007E1DC7"/>
    <w:rsid w:val="007F3C08"/>
    <w:rsid w:val="007F5609"/>
    <w:rsid w:val="007F57C1"/>
    <w:rsid w:val="00805161"/>
    <w:rsid w:val="0081265B"/>
    <w:rsid w:val="00813B96"/>
    <w:rsid w:val="008227DA"/>
    <w:rsid w:val="00833C55"/>
    <w:rsid w:val="00840021"/>
    <w:rsid w:val="00843454"/>
    <w:rsid w:val="00843CD4"/>
    <w:rsid w:val="008457B5"/>
    <w:rsid w:val="00845F3F"/>
    <w:rsid w:val="00846282"/>
    <w:rsid w:val="008606D2"/>
    <w:rsid w:val="008649C9"/>
    <w:rsid w:val="0086682F"/>
    <w:rsid w:val="00866CE4"/>
    <w:rsid w:val="008727A0"/>
    <w:rsid w:val="00873B36"/>
    <w:rsid w:val="00874D5A"/>
    <w:rsid w:val="00874EBA"/>
    <w:rsid w:val="008775CA"/>
    <w:rsid w:val="00880ED1"/>
    <w:rsid w:val="00882546"/>
    <w:rsid w:val="00887130"/>
    <w:rsid w:val="00887F38"/>
    <w:rsid w:val="00890FAF"/>
    <w:rsid w:val="00892F83"/>
    <w:rsid w:val="0089728F"/>
    <w:rsid w:val="0089765A"/>
    <w:rsid w:val="008A2826"/>
    <w:rsid w:val="008A2C14"/>
    <w:rsid w:val="008A3554"/>
    <w:rsid w:val="008A3605"/>
    <w:rsid w:val="008A3851"/>
    <w:rsid w:val="008A4423"/>
    <w:rsid w:val="008A4496"/>
    <w:rsid w:val="008A4C8A"/>
    <w:rsid w:val="008B0382"/>
    <w:rsid w:val="008B49AE"/>
    <w:rsid w:val="008B6B69"/>
    <w:rsid w:val="008C3EB7"/>
    <w:rsid w:val="008C4307"/>
    <w:rsid w:val="008C43F4"/>
    <w:rsid w:val="008C4438"/>
    <w:rsid w:val="008C565D"/>
    <w:rsid w:val="008C7490"/>
    <w:rsid w:val="008D39E3"/>
    <w:rsid w:val="008D400B"/>
    <w:rsid w:val="008D6122"/>
    <w:rsid w:val="008D6861"/>
    <w:rsid w:val="008D6F80"/>
    <w:rsid w:val="008E0087"/>
    <w:rsid w:val="008E18B2"/>
    <w:rsid w:val="008E422B"/>
    <w:rsid w:val="008E6871"/>
    <w:rsid w:val="008F1B3E"/>
    <w:rsid w:val="008F2097"/>
    <w:rsid w:val="008F2A6E"/>
    <w:rsid w:val="008F36F2"/>
    <w:rsid w:val="008F7C06"/>
    <w:rsid w:val="0090058F"/>
    <w:rsid w:val="00901339"/>
    <w:rsid w:val="009019D8"/>
    <w:rsid w:val="00906BEF"/>
    <w:rsid w:val="00916E82"/>
    <w:rsid w:val="00920480"/>
    <w:rsid w:val="0092064F"/>
    <w:rsid w:val="00925021"/>
    <w:rsid w:val="00930217"/>
    <w:rsid w:val="00930268"/>
    <w:rsid w:val="00940978"/>
    <w:rsid w:val="0095028C"/>
    <w:rsid w:val="009524E8"/>
    <w:rsid w:val="00955DF1"/>
    <w:rsid w:val="009570B6"/>
    <w:rsid w:val="00957D4D"/>
    <w:rsid w:val="00961C62"/>
    <w:rsid w:val="00964F1D"/>
    <w:rsid w:val="00971974"/>
    <w:rsid w:val="00976EB9"/>
    <w:rsid w:val="00981F93"/>
    <w:rsid w:val="009821A6"/>
    <w:rsid w:val="00984F50"/>
    <w:rsid w:val="00991B44"/>
    <w:rsid w:val="00991FA8"/>
    <w:rsid w:val="00993260"/>
    <w:rsid w:val="009A4DDB"/>
    <w:rsid w:val="009A70CD"/>
    <w:rsid w:val="009B1BDC"/>
    <w:rsid w:val="009B3679"/>
    <w:rsid w:val="009B4BB4"/>
    <w:rsid w:val="009B4DB8"/>
    <w:rsid w:val="009B52DA"/>
    <w:rsid w:val="009C10F8"/>
    <w:rsid w:val="009C17C0"/>
    <w:rsid w:val="009C2B71"/>
    <w:rsid w:val="009C74C0"/>
    <w:rsid w:val="009D33FC"/>
    <w:rsid w:val="009D43EA"/>
    <w:rsid w:val="009D52C8"/>
    <w:rsid w:val="009D615F"/>
    <w:rsid w:val="009D7B6B"/>
    <w:rsid w:val="009E0C0F"/>
    <w:rsid w:val="009E3739"/>
    <w:rsid w:val="009E38CD"/>
    <w:rsid w:val="009E659A"/>
    <w:rsid w:val="009E7331"/>
    <w:rsid w:val="009F0802"/>
    <w:rsid w:val="009F316C"/>
    <w:rsid w:val="009F3A1C"/>
    <w:rsid w:val="009F60ED"/>
    <w:rsid w:val="009F72AE"/>
    <w:rsid w:val="009F781D"/>
    <w:rsid w:val="00A00A57"/>
    <w:rsid w:val="00A02535"/>
    <w:rsid w:val="00A07F37"/>
    <w:rsid w:val="00A11E28"/>
    <w:rsid w:val="00A12B5A"/>
    <w:rsid w:val="00A1466B"/>
    <w:rsid w:val="00A1589F"/>
    <w:rsid w:val="00A158CE"/>
    <w:rsid w:val="00A15B7D"/>
    <w:rsid w:val="00A16E8F"/>
    <w:rsid w:val="00A21FD7"/>
    <w:rsid w:val="00A24B4B"/>
    <w:rsid w:val="00A34EAC"/>
    <w:rsid w:val="00A37E72"/>
    <w:rsid w:val="00A409AB"/>
    <w:rsid w:val="00A42A84"/>
    <w:rsid w:val="00A43CFB"/>
    <w:rsid w:val="00A44431"/>
    <w:rsid w:val="00A44DC7"/>
    <w:rsid w:val="00A45F86"/>
    <w:rsid w:val="00A46253"/>
    <w:rsid w:val="00A51165"/>
    <w:rsid w:val="00A53082"/>
    <w:rsid w:val="00A5515E"/>
    <w:rsid w:val="00A567B2"/>
    <w:rsid w:val="00A56CE2"/>
    <w:rsid w:val="00A65075"/>
    <w:rsid w:val="00A65305"/>
    <w:rsid w:val="00A65AB0"/>
    <w:rsid w:val="00A67722"/>
    <w:rsid w:val="00A71E34"/>
    <w:rsid w:val="00A72874"/>
    <w:rsid w:val="00A74DD3"/>
    <w:rsid w:val="00A81A86"/>
    <w:rsid w:val="00A83BD5"/>
    <w:rsid w:val="00A85C4C"/>
    <w:rsid w:val="00A87F6A"/>
    <w:rsid w:val="00AA2CD0"/>
    <w:rsid w:val="00AA47CA"/>
    <w:rsid w:val="00AB2DFE"/>
    <w:rsid w:val="00AB4757"/>
    <w:rsid w:val="00AC055A"/>
    <w:rsid w:val="00AC06D8"/>
    <w:rsid w:val="00AC3CA9"/>
    <w:rsid w:val="00AC5FCF"/>
    <w:rsid w:val="00AD1B88"/>
    <w:rsid w:val="00AD57B6"/>
    <w:rsid w:val="00AD66E5"/>
    <w:rsid w:val="00AD6F9F"/>
    <w:rsid w:val="00AD73F6"/>
    <w:rsid w:val="00AE4B8D"/>
    <w:rsid w:val="00AE5F0E"/>
    <w:rsid w:val="00AE7584"/>
    <w:rsid w:val="00AF17C0"/>
    <w:rsid w:val="00AF3932"/>
    <w:rsid w:val="00AF69B5"/>
    <w:rsid w:val="00B023F6"/>
    <w:rsid w:val="00B0277D"/>
    <w:rsid w:val="00B0394D"/>
    <w:rsid w:val="00B047B6"/>
    <w:rsid w:val="00B05089"/>
    <w:rsid w:val="00B05261"/>
    <w:rsid w:val="00B104F6"/>
    <w:rsid w:val="00B1305C"/>
    <w:rsid w:val="00B14744"/>
    <w:rsid w:val="00B179C7"/>
    <w:rsid w:val="00B17D15"/>
    <w:rsid w:val="00B2111F"/>
    <w:rsid w:val="00B24466"/>
    <w:rsid w:val="00B25FF1"/>
    <w:rsid w:val="00B26327"/>
    <w:rsid w:val="00B271CE"/>
    <w:rsid w:val="00B33162"/>
    <w:rsid w:val="00B34E3C"/>
    <w:rsid w:val="00B36818"/>
    <w:rsid w:val="00B402F5"/>
    <w:rsid w:val="00B430A4"/>
    <w:rsid w:val="00B43CD8"/>
    <w:rsid w:val="00B51A35"/>
    <w:rsid w:val="00B51A5B"/>
    <w:rsid w:val="00B521DD"/>
    <w:rsid w:val="00B529F2"/>
    <w:rsid w:val="00B54DB5"/>
    <w:rsid w:val="00B575C5"/>
    <w:rsid w:val="00B57711"/>
    <w:rsid w:val="00B60EE8"/>
    <w:rsid w:val="00B62659"/>
    <w:rsid w:val="00B63BDB"/>
    <w:rsid w:val="00B71311"/>
    <w:rsid w:val="00B76325"/>
    <w:rsid w:val="00B77979"/>
    <w:rsid w:val="00B85389"/>
    <w:rsid w:val="00B8624D"/>
    <w:rsid w:val="00B868FC"/>
    <w:rsid w:val="00B879F7"/>
    <w:rsid w:val="00B94F41"/>
    <w:rsid w:val="00B95D61"/>
    <w:rsid w:val="00B97566"/>
    <w:rsid w:val="00BA26A5"/>
    <w:rsid w:val="00BA55C5"/>
    <w:rsid w:val="00BA5EFA"/>
    <w:rsid w:val="00BA5F1A"/>
    <w:rsid w:val="00BA668B"/>
    <w:rsid w:val="00BB0331"/>
    <w:rsid w:val="00BB7D62"/>
    <w:rsid w:val="00BC2A26"/>
    <w:rsid w:val="00BC3385"/>
    <w:rsid w:val="00BC3661"/>
    <w:rsid w:val="00BD7C1F"/>
    <w:rsid w:val="00BE3C9D"/>
    <w:rsid w:val="00BE416D"/>
    <w:rsid w:val="00BE65DF"/>
    <w:rsid w:val="00BE6C81"/>
    <w:rsid w:val="00C01380"/>
    <w:rsid w:val="00C01793"/>
    <w:rsid w:val="00C02E0C"/>
    <w:rsid w:val="00C0570C"/>
    <w:rsid w:val="00C068AA"/>
    <w:rsid w:val="00C075B0"/>
    <w:rsid w:val="00C1258F"/>
    <w:rsid w:val="00C13D17"/>
    <w:rsid w:val="00C141AB"/>
    <w:rsid w:val="00C20BE2"/>
    <w:rsid w:val="00C21A6A"/>
    <w:rsid w:val="00C2397D"/>
    <w:rsid w:val="00C24535"/>
    <w:rsid w:val="00C260D1"/>
    <w:rsid w:val="00C26E0A"/>
    <w:rsid w:val="00C27107"/>
    <w:rsid w:val="00C2711E"/>
    <w:rsid w:val="00C27F78"/>
    <w:rsid w:val="00C319E3"/>
    <w:rsid w:val="00C37069"/>
    <w:rsid w:val="00C379AD"/>
    <w:rsid w:val="00C40DD3"/>
    <w:rsid w:val="00C4102C"/>
    <w:rsid w:val="00C47E03"/>
    <w:rsid w:val="00C52AEF"/>
    <w:rsid w:val="00C542DA"/>
    <w:rsid w:val="00C57EE8"/>
    <w:rsid w:val="00C60408"/>
    <w:rsid w:val="00C64295"/>
    <w:rsid w:val="00C64357"/>
    <w:rsid w:val="00C70F0E"/>
    <w:rsid w:val="00C7279F"/>
    <w:rsid w:val="00C75166"/>
    <w:rsid w:val="00C81E1B"/>
    <w:rsid w:val="00C83A0E"/>
    <w:rsid w:val="00C85745"/>
    <w:rsid w:val="00C85A13"/>
    <w:rsid w:val="00C86EB8"/>
    <w:rsid w:val="00C86F7A"/>
    <w:rsid w:val="00C93D20"/>
    <w:rsid w:val="00C97C30"/>
    <w:rsid w:val="00CA02C0"/>
    <w:rsid w:val="00CA29C2"/>
    <w:rsid w:val="00CB5B07"/>
    <w:rsid w:val="00CC3136"/>
    <w:rsid w:val="00CD0322"/>
    <w:rsid w:val="00CD5F9C"/>
    <w:rsid w:val="00CD616D"/>
    <w:rsid w:val="00CD648D"/>
    <w:rsid w:val="00CD7585"/>
    <w:rsid w:val="00CE3894"/>
    <w:rsid w:val="00D058A4"/>
    <w:rsid w:val="00D05DDF"/>
    <w:rsid w:val="00D10145"/>
    <w:rsid w:val="00D11847"/>
    <w:rsid w:val="00D15C74"/>
    <w:rsid w:val="00D1607C"/>
    <w:rsid w:val="00D2337C"/>
    <w:rsid w:val="00D23409"/>
    <w:rsid w:val="00D33176"/>
    <w:rsid w:val="00D34CC5"/>
    <w:rsid w:val="00D3510A"/>
    <w:rsid w:val="00D36780"/>
    <w:rsid w:val="00D45377"/>
    <w:rsid w:val="00D459FE"/>
    <w:rsid w:val="00D4601F"/>
    <w:rsid w:val="00D4716A"/>
    <w:rsid w:val="00D61B7B"/>
    <w:rsid w:val="00D65FBB"/>
    <w:rsid w:val="00D66F4E"/>
    <w:rsid w:val="00D709C5"/>
    <w:rsid w:val="00D73D63"/>
    <w:rsid w:val="00D760FD"/>
    <w:rsid w:val="00D84220"/>
    <w:rsid w:val="00D849B6"/>
    <w:rsid w:val="00D870E6"/>
    <w:rsid w:val="00D87BD1"/>
    <w:rsid w:val="00D90E1B"/>
    <w:rsid w:val="00D96F3F"/>
    <w:rsid w:val="00DA020E"/>
    <w:rsid w:val="00DA19FC"/>
    <w:rsid w:val="00DA2168"/>
    <w:rsid w:val="00DB054E"/>
    <w:rsid w:val="00DB07D1"/>
    <w:rsid w:val="00DB2AC0"/>
    <w:rsid w:val="00DB6C13"/>
    <w:rsid w:val="00DB7458"/>
    <w:rsid w:val="00DC3AA7"/>
    <w:rsid w:val="00DC7696"/>
    <w:rsid w:val="00DD6F9C"/>
    <w:rsid w:val="00DE0511"/>
    <w:rsid w:val="00DE11A5"/>
    <w:rsid w:val="00DE1427"/>
    <w:rsid w:val="00DE22C6"/>
    <w:rsid w:val="00DE383D"/>
    <w:rsid w:val="00DE4313"/>
    <w:rsid w:val="00DE51F8"/>
    <w:rsid w:val="00DF28FA"/>
    <w:rsid w:val="00DF317D"/>
    <w:rsid w:val="00DF73F3"/>
    <w:rsid w:val="00E13221"/>
    <w:rsid w:val="00E1425A"/>
    <w:rsid w:val="00E14334"/>
    <w:rsid w:val="00E14712"/>
    <w:rsid w:val="00E26587"/>
    <w:rsid w:val="00E2727B"/>
    <w:rsid w:val="00E31CA3"/>
    <w:rsid w:val="00E3411E"/>
    <w:rsid w:val="00E36C83"/>
    <w:rsid w:val="00E426F4"/>
    <w:rsid w:val="00E453F7"/>
    <w:rsid w:val="00E45B0B"/>
    <w:rsid w:val="00E54479"/>
    <w:rsid w:val="00E558B8"/>
    <w:rsid w:val="00E55EAC"/>
    <w:rsid w:val="00E57065"/>
    <w:rsid w:val="00E57693"/>
    <w:rsid w:val="00E62248"/>
    <w:rsid w:val="00E62FA4"/>
    <w:rsid w:val="00E6400A"/>
    <w:rsid w:val="00E6630F"/>
    <w:rsid w:val="00E70E4F"/>
    <w:rsid w:val="00E726A7"/>
    <w:rsid w:val="00E75EB9"/>
    <w:rsid w:val="00E80003"/>
    <w:rsid w:val="00E81B65"/>
    <w:rsid w:val="00E8673E"/>
    <w:rsid w:val="00E91B79"/>
    <w:rsid w:val="00E94466"/>
    <w:rsid w:val="00E977A8"/>
    <w:rsid w:val="00EA16E6"/>
    <w:rsid w:val="00EA65AF"/>
    <w:rsid w:val="00EB3216"/>
    <w:rsid w:val="00EB5BC6"/>
    <w:rsid w:val="00EB78FC"/>
    <w:rsid w:val="00EC1120"/>
    <w:rsid w:val="00EC3598"/>
    <w:rsid w:val="00ED15EF"/>
    <w:rsid w:val="00ED2791"/>
    <w:rsid w:val="00ED38BA"/>
    <w:rsid w:val="00ED5DB5"/>
    <w:rsid w:val="00EE0DBD"/>
    <w:rsid w:val="00EE6AFA"/>
    <w:rsid w:val="00EE6D9C"/>
    <w:rsid w:val="00EE745F"/>
    <w:rsid w:val="00EF0CB4"/>
    <w:rsid w:val="00EF2CA6"/>
    <w:rsid w:val="00EF4E62"/>
    <w:rsid w:val="00EF728C"/>
    <w:rsid w:val="00EF72FA"/>
    <w:rsid w:val="00F00425"/>
    <w:rsid w:val="00F011A6"/>
    <w:rsid w:val="00F02CEF"/>
    <w:rsid w:val="00F0414D"/>
    <w:rsid w:val="00F0475E"/>
    <w:rsid w:val="00F10F53"/>
    <w:rsid w:val="00F11AFD"/>
    <w:rsid w:val="00F132D1"/>
    <w:rsid w:val="00F176EA"/>
    <w:rsid w:val="00F209B8"/>
    <w:rsid w:val="00F22DA1"/>
    <w:rsid w:val="00F24951"/>
    <w:rsid w:val="00F24A12"/>
    <w:rsid w:val="00F25753"/>
    <w:rsid w:val="00F257BD"/>
    <w:rsid w:val="00F354A8"/>
    <w:rsid w:val="00F355BD"/>
    <w:rsid w:val="00F35B0D"/>
    <w:rsid w:val="00F361ED"/>
    <w:rsid w:val="00F45975"/>
    <w:rsid w:val="00F51742"/>
    <w:rsid w:val="00F52BA7"/>
    <w:rsid w:val="00F56771"/>
    <w:rsid w:val="00F647FC"/>
    <w:rsid w:val="00F65228"/>
    <w:rsid w:val="00F655A3"/>
    <w:rsid w:val="00F744A2"/>
    <w:rsid w:val="00F77860"/>
    <w:rsid w:val="00F77F6B"/>
    <w:rsid w:val="00F8144F"/>
    <w:rsid w:val="00F835E3"/>
    <w:rsid w:val="00F853A8"/>
    <w:rsid w:val="00F85C27"/>
    <w:rsid w:val="00F86975"/>
    <w:rsid w:val="00F92ED7"/>
    <w:rsid w:val="00F96344"/>
    <w:rsid w:val="00F97E8A"/>
    <w:rsid w:val="00FA170C"/>
    <w:rsid w:val="00FA1AF5"/>
    <w:rsid w:val="00FA45E0"/>
    <w:rsid w:val="00FA4731"/>
    <w:rsid w:val="00FA6A6E"/>
    <w:rsid w:val="00FB0AFB"/>
    <w:rsid w:val="00FB2571"/>
    <w:rsid w:val="00FB3C47"/>
    <w:rsid w:val="00FB471B"/>
    <w:rsid w:val="00FB7A7B"/>
    <w:rsid w:val="00FC3E90"/>
    <w:rsid w:val="00FC6464"/>
    <w:rsid w:val="00FD084F"/>
    <w:rsid w:val="00FD1F73"/>
    <w:rsid w:val="00FD61B5"/>
    <w:rsid w:val="00FD689C"/>
    <w:rsid w:val="00FD7245"/>
    <w:rsid w:val="00FE175E"/>
    <w:rsid w:val="00FE67E9"/>
    <w:rsid w:val="00FF1D04"/>
    <w:rsid w:val="00FF21EA"/>
    <w:rsid w:val="00FF422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3C16"/>
    <w:pPr>
      <w:spacing w:line="360" w:lineRule="auto"/>
      <w:jc w:val="both"/>
    </w:pPr>
    <w:rPr>
      <w:rFonts w:ascii="Arial" w:hAnsi="Arial"/>
      <w:color w:val="404040" w:themeColor="text1" w:themeTint="BF"/>
      <w:sz w:val="24"/>
    </w:rPr>
  </w:style>
  <w:style w:type="paragraph" w:styleId="Heading1">
    <w:name w:val="heading 1"/>
    <w:basedOn w:val="Normal"/>
    <w:next w:val="Normal"/>
    <w:link w:val="Heading1Char"/>
    <w:uiPriority w:val="9"/>
    <w:qFormat/>
    <w:rsid w:val="00B575C5"/>
    <w:pPr>
      <w:keepNext/>
      <w:keepLines/>
      <w:numPr>
        <w:numId w:val="1"/>
      </w:numPr>
      <w:spacing w:before="480" w:after="0"/>
      <w:jc w:val="left"/>
      <w:outlineLvl w:val="0"/>
      <w:pPrChange w:id="0" w:author="nupur" w:date="2014-06-13T17:09:00Z">
        <w:pPr>
          <w:keepNext/>
          <w:keepLines/>
          <w:numPr>
            <w:numId w:val="1"/>
          </w:numPr>
          <w:spacing w:before="480" w:line="360" w:lineRule="auto"/>
          <w:ind w:left="3672" w:hanging="432"/>
          <w:outlineLvl w:val="0"/>
        </w:pPr>
      </w:pPrChange>
    </w:pPr>
    <w:rPr>
      <w:rFonts w:eastAsiaTheme="majorEastAsia" w:cstheme="majorBidi"/>
      <w:b/>
      <w:bCs/>
      <w:color w:val="365F91" w:themeColor="accent1" w:themeShade="BF"/>
      <w:sz w:val="40"/>
      <w:szCs w:val="28"/>
      <w:rPrChange w:id="0" w:author="nupur" w:date="2014-06-13T17:09:00Z">
        <w:rPr>
          <w:rFonts w:ascii="Arial" w:eastAsiaTheme="majorEastAsia" w:hAnsi="Arial" w:cstheme="majorBidi"/>
          <w:b/>
          <w:bCs/>
          <w:color w:val="365F91" w:themeColor="accent1" w:themeShade="BF"/>
          <w:sz w:val="40"/>
          <w:szCs w:val="28"/>
          <w:lang w:val="en-US" w:eastAsia="en-US" w:bidi="ar-SA"/>
        </w:rPr>
      </w:rPrChange>
    </w:rPr>
  </w:style>
  <w:style w:type="paragraph" w:styleId="Heading2">
    <w:name w:val="heading 2"/>
    <w:basedOn w:val="Normal"/>
    <w:next w:val="Normal"/>
    <w:link w:val="Heading2Char"/>
    <w:uiPriority w:val="9"/>
    <w:unhideWhenUsed/>
    <w:qFormat/>
    <w:rsid w:val="00223C16"/>
    <w:pPr>
      <w:keepNext/>
      <w:keepLines/>
      <w:numPr>
        <w:ilvl w:val="1"/>
        <w:numId w:val="1"/>
      </w:numPr>
      <w:spacing w:before="200" w:after="0"/>
      <w:outlineLvl w:val="1"/>
    </w:pPr>
    <w:rPr>
      <w:rFonts w:eastAsiaTheme="majorEastAsia" w:cstheme="majorBidi"/>
      <w:bCs/>
      <w:color w:val="4F81BD" w:themeColor="accent1"/>
      <w:sz w:val="36"/>
      <w:szCs w:val="26"/>
    </w:rPr>
  </w:style>
  <w:style w:type="paragraph" w:styleId="Heading3">
    <w:name w:val="heading 3"/>
    <w:basedOn w:val="Normal"/>
    <w:next w:val="Normal"/>
    <w:link w:val="Heading3Char"/>
    <w:uiPriority w:val="9"/>
    <w:unhideWhenUsed/>
    <w:qFormat/>
    <w:rsid w:val="00223C16"/>
    <w:pPr>
      <w:keepNext/>
      <w:keepLines/>
      <w:numPr>
        <w:ilvl w:val="2"/>
        <w:numId w:val="1"/>
      </w:numPr>
      <w:spacing w:before="200" w:after="0"/>
      <w:outlineLvl w:val="2"/>
    </w:pPr>
    <w:rPr>
      <w:rFonts w:eastAsiaTheme="majorEastAsia" w:cstheme="majorBidi"/>
      <w:bCs/>
      <w:color w:val="4F81BD" w:themeColor="accent1"/>
      <w:sz w:val="28"/>
    </w:rPr>
  </w:style>
  <w:style w:type="paragraph" w:styleId="Heading4">
    <w:name w:val="heading 4"/>
    <w:basedOn w:val="Normal"/>
    <w:next w:val="Normal"/>
    <w:link w:val="Heading4Char"/>
    <w:uiPriority w:val="9"/>
    <w:unhideWhenUsed/>
    <w:qFormat/>
    <w:rsid w:val="00223C16"/>
    <w:pPr>
      <w:keepNext/>
      <w:keepLines/>
      <w:numPr>
        <w:ilvl w:val="3"/>
        <w:numId w:val="1"/>
      </w:numPr>
      <w:spacing w:before="200" w:after="0"/>
      <w:outlineLvl w:val="3"/>
    </w:pPr>
    <w:rPr>
      <w:rFonts w:eastAsiaTheme="majorEastAsia" w:cstheme="majorBidi"/>
      <w:bCs/>
      <w:iCs/>
      <w:color w:val="4F81BD" w:themeColor="accent1"/>
    </w:rPr>
  </w:style>
  <w:style w:type="paragraph" w:styleId="Heading5">
    <w:name w:val="heading 5"/>
    <w:basedOn w:val="Normal"/>
    <w:next w:val="Normal"/>
    <w:link w:val="Heading5Char"/>
    <w:uiPriority w:val="9"/>
    <w:unhideWhenUsed/>
    <w:qFormat/>
    <w:rsid w:val="00223C16"/>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23C16"/>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23C16"/>
    <w:pPr>
      <w:keepNext/>
      <w:keepLines/>
      <w:numPr>
        <w:ilvl w:val="6"/>
        <w:numId w:val="1"/>
      </w:numPr>
      <w:spacing w:before="20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unhideWhenUsed/>
    <w:qFormat/>
    <w:rsid w:val="00223C16"/>
    <w:pPr>
      <w:keepNext/>
      <w:keepLines/>
      <w:numPr>
        <w:ilvl w:val="7"/>
        <w:numId w:val="1"/>
      </w:numPr>
      <w:spacing w:before="200"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unhideWhenUsed/>
    <w:qFormat/>
    <w:rsid w:val="00223C16"/>
    <w:pPr>
      <w:keepNext/>
      <w:keepLines/>
      <w:numPr>
        <w:ilvl w:val="8"/>
        <w:numId w:val="1"/>
      </w:numPr>
      <w:spacing w:before="200" w:after="0"/>
      <w:outlineLvl w:val="8"/>
    </w:pPr>
    <w:rPr>
      <w:rFonts w:asciiTheme="majorHAnsi" w:eastAsiaTheme="majorEastAsia" w:hAnsiTheme="majorHAnsi" w:cstheme="majorBidi"/>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75C5"/>
    <w:rPr>
      <w:rFonts w:ascii="Arial" w:eastAsiaTheme="majorEastAsia" w:hAnsi="Arial" w:cstheme="majorBidi"/>
      <w:b/>
      <w:bCs/>
      <w:color w:val="365F91" w:themeColor="accent1" w:themeShade="BF"/>
      <w:sz w:val="40"/>
      <w:szCs w:val="28"/>
    </w:rPr>
  </w:style>
  <w:style w:type="character" w:customStyle="1" w:styleId="Heading2Char">
    <w:name w:val="Heading 2 Char"/>
    <w:basedOn w:val="DefaultParagraphFont"/>
    <w:link w:val="Heading2"/>
    <w:uiPriority w:val="9"/>
    <w:rsid w:val="00223C16"/>
    <w:rPr>
      <w:rFonts w:ascii="Arial" w:eastAsiaTheme="majorEastAsia" w:hAnsi="Arial" w:cstheme="majorBidi"/>
      <w:bCs/>
      <w:color w:val="4F81BD" w:themeColor="accent1"/>
      <w:sz w:val="36"/>
      <w:szCs w:val="26"/>
    </w:rPr>
  </w:style>
  <w:style w:type="character" w:customStyle="1" w:styleId="Heading3Char">
    <w:name w:val="Heading 3 Char"/>
    <w:basedOn w:val="DefaultParagraphFont"/>
    <w:link w:val="Heading3"/>
    <w:uiPriority w:val="9"/>
    <w:rsid w:val="00223C16"/>
    <w:rPr>
      <w:rFonts w:ascii="Arial" w:eastAsiaTheme="majorEastAsia" w:hAnsi="Arial" w:cstheme="majorBidi"/>
      <w:bCs/>
      <w:color w:val="4F81BD" w:themeColor="accent1"/>
      <w:sz w:val="28"/>
    </w:rPr>
  </w:style>
  <w:style w:type="character" w:customStyle="1" w:styleId="Heading4Char">
    <w:name w:val="Heading 4 Char"/>
    <w:basedOn w:val="DefaultParagraphFont"/>
    <w:link w:val="Heading4"/>
    <w:uiPriority w:val="9"/>
    <w:rsid w:val="00223C16"/>
    <w:rPr>
      <w:rFonts w:ascii="Arial" w:eastAsiaTheme="majorEastAsia" w:hAnsi="Arial" w:cstheme="majorBidi"/>
      <w:bCs/>
      <w:iCs/>
      <w:color w:val="4F81BD" w:themeColor="accent1"/>
      <w:sz w:val="24"/>
    </w:rPr>
  </w:style>
  <w:style w:type="character" w:customStyle="1" w:styleId="Heading5Char">
    <w:name w:val="Heading 5 Char"/>
    <w:basedOn w:val="DefaultParagraphFont"/>
    <w:link w:val="Heading5"/>
    <w:uiPriority w:val="9"/>
    <w:rsid w:val="00223C16"/>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rsid w:val="00223C16"/>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223C16"/>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223C1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223C16"/>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223C16"/>
    <w:pPr>
      <w:spacing w:after="0" w:line="240" w:lineRule="auto"/>
    </w:pPr>
    <w:rPr>
      <w:rFonts w:eastAsiaTheme="minorEastAsia"/>
    </w:rPr>
  </w:style>
  <w:style w:type="character" w:styleId="Hyperlink">
    <w:name w:val="Hyperlink"/>
    <w:basedOn w:val="DefaultParagraphFont"/>
    <w:uiPriority w:val="99"/>
    <w:unhideWhenUsed/>
    <w:rsid w:val="00223C16"/>
    <w:rPr>
      <w:color w:val="0000FF"/>
      <w:u w:val="single"/>
    </w:rPr>
  </w:style>
  <w:style w:type="paragraph" w:styleId="TOC1">
    <w:name w:val="toc 1"/>
    <w:basedOn w:val="Normal"/>
    <w:next w:val="Normal"/>
    <w:autoRedefine/>
    <w:uiPriority w:val="39"/>
    <w:unhideWhenUsed/>
    <w:rsid w:val="00223C16"/>
    <w:pPr>
      <w:tabs>
        <w:tab w:val="left" w:pos="440"/>
        <w:tab w:val="right" w:leader="dot" w:pos="9350"/>
      </w:tabs>
      <w:spacing w:after="100"/>
    </w:pPr>
  </w:style>
  <w:style w:type="paragraph" w:styleId="TOC2">
    <w:name w:val="toc 2"/>
    <w:basedOn w:val="Normal"/>
    <w:next w:val="Normal"/>
    <w:autoRedefine/>
    <w:uiPriority w:val="39"/>
    <w:unhideWhenUsed/>
    <w:rsid w:val="00223C16"/>
    <w:pPr>
      <w:spacing w:after="100"/>
      <w:ind w:left="220"/>
    </w:pPr>
  </w:style>
  <w:style w:type="paragraph" w:styleId="ListParagraph">
    <w:name w:val="List Paragraph"/>
    <w:basedOn w:val="Normal"/>
    <w:uiPriority w:val="34"/>
    <w:qFormat/>
    <w:rsid w:val="00223C16"/>
    <w:pPr>
      <w:spacing w:before="120" w:after="120"/>
      <w:ind w:left="720"/>
      <w:contextualSpacing/>
    </w:pPr>
  </w:style>
  <w:style w:type="paragraph" w:styleId="Caption">
    <w:name w:val="caption"/>
    <w:basedOn w:val="Normal"/>
    <w:next w:val="Normal"/>
    <w:uiPriority w:val="35"/>
    <w:unhideWhenUsed/>
    <w:qFormat/>
    <w:rsid w:val="00223C16"/>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223C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3C16"/>
    <w:rPr>
      <w:rFonts w:ascii="Tahoma" w:hAnsi="Tahoma" w:cs="Tahoma"/>
      <w:color w:val="404040" w:themeColor="text1" w:themeTint="BF"/>
      <w:sz w:val="16"/>
      <w:szCs w:val="16"/>
    </w:rPr>
  </w:style>
  <w:style w:type="paragraph" w:styleId="Header">
    <w:name w:val="header"/>
    <w:basedOn w:val="Normal"/>
    <w:link w:val="HeaderChar"/>
    <w:uiPriority w:val="99"/>
    <w:unhideWhenUsed/>
    <w:rsid w:val="000716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160E"/>
    <w:rPr>
      <w:rFonts w:ascii="Arial" w:hAnsi="Arial"/>
      <w:color w:val="404040" w:themeColor="text1" w:themeTint="BF"/>
      <w:sz w:val="24"/>
    </w:rPr>
  </w:style>
  <w:style w:type="paragraph" w:styleId="Footer">
    <w:name w:val="footer"/>
    <w:basedOn w:val="Normal"/>
    <w:link w:val="FooterChar"/>
    <w:uiPriority w:val="99"/>
    <w:unhideWhenUsed/>
    <w:rsid w:val="000716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160E"/>
    <w:rPr>
      <w:rFonts w:ascii="Arial" w:hAnsi="Arial"/>
      <w:color w:val="404040" w:themeColor="text1" w:themeTint="BF"/>
      <w:sz w:val="24"/>
    </w:rPr>
  </w:style>
  <w:style w:type="paragraph" w:styleId="DocumentMap">
    <w:name w:val="Document Map"/>
    <w:basedOn w:val="Normal"/>
    <w:link w:val="DocumentMapChar"/>
    <w:uiPriority w:val="99"/>
    <w:semiHidden/>
    <w:unhideWhenUsed/>
    <w:rsid w:val="00A12B5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12B5A"/>
    <w:rPr>
      <w:rFonts w:ascii="Tahoma" w:hAnsi="Tahoma" w:cs="Tahoma"/>
      <w:color w:val="404040" w:themeColor="text1" w:themeTint="BF"/>
      <w:sz w:val="16"/>
      <w:szCs w:val="16"/>
    </w:rPr>
  </w:style>
  <w:style w:type="paragraph" w:styleId="TableofFigures">
    <w:name w:val="table of figures"/>
    <w:basedOn w:val="Normal"/>
    <w:next w:val="Normal"/>
    <w:uiPriority w:val="99"/>
    <w:unhideWhenUsed/>
    <w:rsid w:val="007C3C54"/>
    <w:pPr>
      <w:spacing w:after="0"/>
    </w:pPr>
  </w:style>
  <w:style w:type="table" w:customStyle="1" w:styleId="LightShading-Accent11">
    <w:name w:val="Light Shading - Accent 11"/>
    <w:basedOn w:val="TableNormal"/>
    <w:uiPriority w:val="60"/>
    <w:rsid w:val="001C4EB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44838312">
      <w:bodyDiv w:val="1"/>
      <w:marLeft w:val="0"/>
      <w:marRight w:val="0"/>
      <w:marTop w:val="0"/>
      <w:marBottom w:val="0"/>
      <w:divBdr>
        <w:top w:val="none" w:sz="0" w:space="0" w:color="auto"/>
        <w:left w:val="none" w:sz="0" w:space="0" w:color="auto"/>
        <w:bottom w:val="none" w:sz="0" w:space="0" w:color="auto"/>
        <w:right w:val="none" w:sz="0" w:space="0" w:color="auto"/>
      </w:divBdr>
    </w:div>
    <w:div w:id="66922306">
      <w:bodyDiv w:val="1"/>
      <w:marLeft w:val="0"/>
      <w:marRight w:val="0"/>
      <w:marTop w:val="0"/>
      <w:marBottom w:val="0"/>
      <w:divBdr>
        <w:top w:val="none" w:sz="0" w:space="0" w:color="auto"/>
        <w:left w:val="none" w:sz="0" w:space="0" w:color="auto"/>
        <w:bottom w:val="none" w:sz="0" w:space="0" w:color="auto"/>
        <w:right w:val="none" w:sz="0" w:space="0" w:color="auto"/>
      </w:divBdr>
    </w:div>
    <w:div w:id="338509690">
      <w:bodyDiv w:val="1"/>
      <w:marLeft w:val="0"/>
      <w:marRight w:val="0"/>
      <w:marTop w:val="0"/>
      <w:marBottom w:val="0"/>
      <w:divBdr>
        <w:top w:val="none" w:sz="0" w:space="0" w:color="auto"/>
        <w:left w:val="none" w:sz="0" w:space="0" w:color="auto"/>
        <w:bottom w:val="none" w:sz="0" w:space="0" w:color="auto"/>
        <w:right w:val="none" w:sz="0" w:space="0" w:color="auto"/>
      </w:divBdr>
    </w:div>
    <w:div w:id="1249850344">
      <w:bodyDiv w:val="1"/>
      <w:marLeft w:val="0"/>
      <w:marRight w:val="0"/>
      <w:marTop w:val="0"/>
      <w:marBottom w:val="0"/>
      <w:divBdr>
        <w:top w:val="none" w:sz="0" w:space="0" w:color="auto"/>
        <w:left w:val="none" w:sz="0" w:space="0" w:color="auto"/>
        <w:bottom w:val="none" w:sz="0" w:space="0" w:color="auto"/>
        <w:right w:val="none" w:sz="0" w:space="0" w:color="auto"/>
      </w:divBdr>
    </w:div>
    <w:div w:id="1307051340">
      <w:bodyDiv w:val="1"/>
      <w:marLeft w:val="0"/>
      <w:marRight w:val="0"/>
      <w:marTop w:val="0"/>
      <w:marBottom w:val="0"/>
      <w:divBdr>
        <w:top w:val="none" w:sz="0" w:space="0" w:color="auto"/>
        <w:left w:val="none" w:sz="0" w:space="0" w:color="auto"/>
        <w:bottom w:val="none" w:sz="0" w:space="0" w:color="auto"/>
        <w:right w:val="none" w:sz="0" w:space="0" w:color="auto"/>
      </w:divBdr>
    </w:div>
    <w:div w:id="1370954321">
      <w:bodyDiv w:val="1"/>
      <w:marLeft w:val="0"/>
      <w:marRight w:val="0"/>
      <w:marTop w:val="0"/>
      <w:marBottom w:val="0"/>
      <w:divBdr>
        <w:top w:val="none" w:sz="0" w:space="0" w:color="auto"/>
        <w:left w:val="none" w:sz="0" w:space="0" w:color="auto"/>
        <w:bottom w:val="none" w:sz="0" w:space="0" w:color="auto"/>
        <w:right w:val="none" w:sz="0" w:space="0" w:color="auto"/>
      </w:divBdr>
    </w:div>
    <w:div w:id="1544749301">
      <w:bodyDiv w:val="1"/>
      <w:marLeft w:val="0"/>
      <w:marRight w:val="0"/>
      <w:marTop w:val="0"/>
      <w:marBottom w:val="0"/>
      <w:divBdr>
        <w:top w:val="none" w:sz="0" w:space="0" w:color="auto"/>
        <w:left w:val="none" w:sz="0" w:space="0" w:color="auto"/>
        <w:bottom w:val="none" w:sz="0" w:space="0" w:color="auto"/>
        <w:right w:val="none" w:sz="0" w:space="0" w:color="auto"/>
      </w:divBdr>
    </w:div>
    <w:div w:id="1612012628">
      <w:bodyDiv w:val="1"/>
      <w:marLeft w:val="0"/>
      <w:marRight w:val="0"/>
      <w:marTop w:val="0"/>
      <w:marBottom w:val="0"/>
      <w:divBdr>
        <w:top w:val="none" w:sz="0" w:space="0" w:color="auto"/>
        <w:left w:val="none" w:sz="0" w:space="0" w:color="auto"/>
        <w:bottom w:val="none" w:sz="0" w:space="0" w:color="auto"/>
        <w:right w:val="none" w:sz="0" w:space="0" w:color="auto"/>
      </w:divBdr>
    </w:div>
    <w:div w:id="1794589248">
      <w:bodyDiv w:val="1"/>
      <w:marLeft w:val="0"/>
      <w:marRight w:val="0"/>
      <w:marTop w:val="0"/>
      <w:marBottom w:val="0"/>
      <w:divBdr>
        <w:top w:val="none" w:sz="0" w:space="0" w:color="auto"/>
        <w:left w:val="none" w:sz="0" w:space="0" w:color="auto"/>
        <w:bottom w:val="none" w:sz="0" w:space="0" w:color="auto"/>
        <w:right w:val="none" w:sz="0" w:space="0" w:color="auto"/>
      </w:divBdr>
    </w:div>
    <w:div w:id="1924561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303" Type="http://schemas.openxmlformats.org/officeDocument/2006/relationships/image" Target="media/image293.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324" Type="http://schemas.openxmlformats.org/officeDocument/2006/relationships/theme" Target="theme/theme1.xml"/><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image" Target="media/image258.png"/><Relationship Id="rId289" Type="http://schemas.openxmlformats.org/officeDocument/2006/relationships/image" Target="media/image279.png"/><Relationship Id="rId11" Type="http://schemas.openxmlformats.org/officeDocument/2006/relationships/hyperlink" Target="http://www.AuctionTiger.com"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304.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79" Type="http://schemas.openxmlformats.org/officeDocument/2006/relationships/image" Target="media/image269.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hyperlink" Target="http://www.ProcurementTiger.com"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315" Type="http://schemas.openxmlformats.org/officeDocument/2006/relationships/image" Target="media/image305.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305" Type="http://schemas.openxmlformats.org/officeDocument/2006/relationships/image" Target="media/image295.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16" Type="http://schemas.openxmlformats.org/officeDocument/2006/relationships/image" Target="media/image30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image" Target="media/image282.png"/><Relationship Id="rId306" Type="http://schemas.openxmlformats.org/officeDocument/2006/relationships/image" Target="media/image29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287" Type="http://schemas.openxmlformats.org/officeDocument/2006/relationships/image" Target="media/image277.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282" Type="http://schemas.openxmlformats.org/officeDocument/2006/relationships/image" Target="media/image272.png"/><Relationship Id="rId312" Type="http://schemas.openxmlformats.org/officeDocument/2006/relationships/image" Target="media/image302.png"/><Relationship Id="rId317" Type="http://schemas.openxmlformats.org/officeDocument/2006/relationships/image" Target="media/image30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62.png"/><Relationship Id="rId293" Type="http://schemas.openxmlformats.org/officeDocument/2006/relationships/image" Target="media/image283.png"/><Relationship Id="rId302" Type="http://schemas.openxmlformats.org/officeDocument/2006/relationships/image" Target="media/image292.png"/><Relationship Id="rId307" Type="http://schemas.openxmlformats.org/officeDocument/2006/relationships/image" Target="media/image297.png"/><Relationship Id="rId32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2.png"/><Relationship Id="rId283" Type="http://schemas.openxmlformats.org/officeDocument/2006/relationships/image" Target="media/image273.png"/><Relationship Id="rId313" Type="http://schemas.openxmlformats.org/officeDocument/2006/relationships/image" Target="media/image303.png"/><Relationship Id="rId318" Type="http://schemas.openxmlformats.org/officeDocument/2006/relationships/image" Target="media/image308.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26" Type="http://schemas.openxmlformats.org/officeDocument/2006/relationships/image" Target="media/image16.jpe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hyperlink" Target="http://www.dot.abcProcure.com" TargetMode="External"/><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33A8C-42DC-4D18-97CD-206B8C003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2431</TotalTime>
  <Pages>173</Pages>
  <Words>9854</Words>
  <Characters>56174</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mithilesh</dc:creator>
  <cp:lastModifiedBy>nupur</cp:lastModifiedBy>
  <cp:revision>337</cp:revision>
  <cp:lastPrinted>2014-04-08T09:13:00Z</cp:lastPrinted>
  <dcterms:created xsi:type="dcterms:W3CDTF">2014-06-03T04:52:00Z</dcterms:created>
  <dcterms:modified xsi:type="dcterms:W3CDTF">2014-06-14T07:52:00Z</dcterms:modified>
</cp:coreProperties>
</file>